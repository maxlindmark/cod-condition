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3DB2989" w14:textId="1F9E41E8" w:rsidR="00F813B4" w:rsidRPr="00487AAD" w:rsidRDefault="00F813B4" w:rsidP="007C1A73">
      <w:pPr>
        <w:pStyle w:val="Title"/>
        <w:spacing w:line="480" w:lineRule="auto"/>
        <w:contextualSpacing/>
        <w:jc w:val="center"/>
        <w:rPr>
          <w:sz w:val="36"/>
          <w:szCs w:val="36"/>
        </w:rPr>
      </w:pPr>
      <w:r w:rsidRPr="00487AAD">
        <w:rPr>
          <w:sz w:val="36"/>
          <w:szCs w:val="36"/>
        </w:rPr>
        <w:t>Supporting Information</w:t>
      </w:r>
      <w:r w:rsidR="001A1DD9" w:rsidRPr="00487AAD">
        <w:rPr>
          <w:sz w:val="36"/>
          <w:szCs w:val="36"/>
        </w:rPr>
        <w:t xml:space="preserve"> Appendix</w:t>
      </w:r>
      <w:r w:rsidR="007B4841" w:rsidRPr="00487AAD">
        <w:rPr>
          <w:sz w:val="36"/>
          <w:szCs w:val="36"/>
        </w:rPr>
        <w:t>:</w:t>
      </w:r>
    </w:p>
    <w:p w14:paraId="3CD12C8A" w14:textId="77777777" w:rsidR="00B938A0" w:rsidRDefault="00B938A0" w:rsidP="00B938A0">
      <w:pPr>
        <w:pStyle w:val="Title"/>
        <w:keepNext w:val="0"/>
        <w:keepLines w:val="0"/>
        <w:spacing w:after="0" w:line="480" w:lineRule="auto"/>
        <w:contextualSpacing/>
        <w:mirrorIndents/>
        <w:jc w:val="both"/>
        <w:rPr>
          <w:sz w:val="36"/>
          <w:szCs w:val="36"/>
        </w:rPr>
      </w:pPr>
      <w:r w:rsidRPr="00C038C3">
        <w:rPr>
          <w:sz w:val="36"/>
          <w:szCs w:val="36"/>
        </w:rPr>
        <w:t xml:space="preserve">Evaluating drivers of spatiotemporal changes in </w:t>
      </w:r>
      <w:r>
        <w:rPr>
          <w:rFonts w:eastAsia="Arial"/>
          <w:sz w:val="36"/>
          <w:szCs w:val="36"/>
          <w:lang w:val="en-GB"/>
        </w:rPr>
        <w:t>fine scale individual</w:t>
      </w:r>
      <w:r w:rsidRPr="00C038C3">
        <w:rPr>
          <w:sz w:val="36"/>
          <w:szCs w:val="36"/>
        </w:rPr>
        <w:t xml:space="preserve"> condition of </w:t>
      </w:r>
      <w:r>
        <w:rPr>
          <w:sz w:val="36"/>
          <w:szCs w:val="36"/>
        </w:rPr>
        <w:t xml:space="preserve">a </w:t>
      </w:r>
      <w:r w:rsidRPr="00635045">
        <w:rPr>
          <w:sz w:val="36"/>
          <w:szCs w:val="36"/>
        </w:rPr>
        <w:t>bottom-associated marine fish</w:t>
      </w:r>
    </w:p>
    <w:p w14:paraId="042BED1F" w14:textId="77777777" w:rsidR="0093425D" w:rsidRPr="00C038C3" w:rsidRDefault="0093425D" w:rsidP="0093425D">
      <w:pPr>
        <w:spacing w:line="480" w:lineRule="auto"/>
        <w:contextualSpacing/>
        <w:mirrorIndents/>
        <w:jc w:val="both"/>
        <w:rPr>
          <w:vertAlign w:val="superscript"/>
        </w:rPr>
      </w:pPr>
      <w:r w:rsidRPr="00C038C3">
        <w:t>Max Lindmark</w:t>
      </w:r>
      <w:r w:rsidRPr="00C038C3">
        <w:rPr>
          <w:vertAlign w:val="superscript"/>
        </w:rPr>
        <w:t>a</w:t>
      </w:r>
      <w:proofErr w:type="gramStart"/>
      <w:r w:rsidRPr="00C038C3">
        <w:rPr>
          <w:vertAlign w:val="superscript"/>
        </w:rPr>
        <w:t>,1</w:t>
      </w:r>
      <w:proofErr w:type="gramEnd"/>
      <w:r w:rsidRPr="00C038C3">
        <w:t xml:space="preserve">, Sean C. </w:t>
      </w:r>
      <w:proofErr w:type="spellStart"/>
      <w:r w:rsidRPr="00C038C3">
        <w:t>Anderson</w:t>
      </w:r>
      <w:r w:rsidRPr="00C038C3">
        <w:rPr>
          <w:vertAlign w:val="superscript"/>
        </w:rPr>
        <w:t>b</w:t>
      </w:r>
      <w:r>
        <w:rPr>
          <w:vertAlign w:val="superscript"/>
        </w:rPr>
        <w:t>,c</w:t>
      </w:r>
      <w:proofErr w:type="spellEnd"/>
      <w:r w:rsidRPr="00C038C3">
        <w:t xml:space="preserve">, </w:t>
      </w:r>
      <w:r>
        <w:t>Mayya Gogina</w:t>
      </w:r>
      <w:r w:rsidRPr="00FB5A52">
        <w:rPr>
          <w:vertAlign w:val="superscript"/>
        </w:rPr>
        <w:t xml:space="preserve"> </w:t>
      </w:r>
      <w:r>
        <w:rPr>
          <w:vertAlign w:val="superscript"/>
        </w:rPr>
        <w:t>d</w:t>
      </w:r>
      <w:r>
        <w:t xml:space="preserve">, </w:t>
      </w:r>
      <w:r w:rsidRPr="00C038C3">
        <w:t xml:space="preserve">Michele </w:t>
      </w:r>
      <w:proofErr w:type="spellStart"/>
      <w:r w:rsidRPr="00C038C3">
        <w:t>Casini</w:t>
      </w:r>
      <w:r w:rsidRPr="00C038C3">
        <w:rPr>
          <w:vertAlign w:val="superscript"/>
        </w:rPr>
        <w:t>a</w:t>
      </w:r>
      <w:r>
        <w:rPr>
          <w:vertAlign w:val="superscript"/>
        </w:rPr>
        <w:t>,e</w:t>
      </w:r>
      <w:proofErr w:type="spellEnd"/>
    </w:p>
    <w:p w14:paraId="243464C7" w14:textId="77777777" w:rsidR="0093425D" w:rsidRPr="00C038C3" w:rsidRDefault="0093425D" w:rsidP="0093425D">
      <w:pPr>
        <w:spacing w:line="480" w:lineRule="auto"/>
        <w:contextualSpacing/>
        <w:mirrorIndents/>
        <w:jc w:val="both"/>
      </w:pPr>
      <w:r w:rsidRPr="00C038C3">
        <w:rPr>
          <w:vertAlign w:val="superscript"/>
        </w:rPr>
        <w:t xml:space="preserve">a </w:t>
      </w:r>
      <w:r w:rsidRPr="00C038C3">
        <w:t xml:space="preserve">Swedish University of Agricultural Sciences, Department of Aquatic Resources, Institute of Marine Research, </w:t>
      </w:r>
      <w:proofErr w:type="spellStart"/>
      <w:r w:rsidRPr="00C038C3">
        <w:t>Turistgatan</w:t>
      </w:r>
      <w:proofErr w:type="spellEnd"/>
      <w:r w:rsidRPr="00C038C3">
        <w:t xml:space="preserve"> 5, 453 30 </w:t>
      </w:r>
      <w:proofErr w:type="spellStart"/>
      <w:r w:rsidRPr="00C038C3">
        <w:t>Lysekil</w:t>
      </w:r>
      <w:proofErr w:type="spellEnd"/>
      <w:r w:rsidRPr="00C038C3">
        <w:t>, Sweden</w:t>
      </w:r>
    </w:p>
    <w:p w14:paraId="090AE7B6" w14:textId="77777777" w:rsidR="0093425D" w:rsidRDefault="0093425D" w:rsidP="0093425D">
      <w:pPr>
        <w:spacing w:line="480" w:lineRule="auto"/>
        <w:contextualSpacing/>
        <w:mirrorIndents/>
        <w:jc w:val="both"/>
      </w:pPr>
      <w:r w:rsidRPr="00C038C3">
        <w:rPr>
          <w:vertAlign w:val="superscript"/>
        </w:rPr>
        <w:t>b</w:t>
      </w:r>
      <w:r w:rsidRPr="00C038C3">
        <w:t xml:space="preserve"> Pacific Biological Station, Fisheries and Oceans Canada, Nanaimo, BC, Canada</w:t>
      </w:r>
    </w:p>
    <w:p w14:paraId="0267D430" w14:textId="77777777" w:rsidR="0093425D" w:rsidRDefault="0093425D" w:rsidP="0093425D">
      <w:pPr>
        <w:spacing w:line="480" w:lineRule="auto"/>
        <w:contextualSpacing/>
        <w:mirrorIndents/>
        <w:jc w:val="both"/>
      </w:pPr>
      <w:r w:rsidRPr="00261869">
        <w:rPr>
          <w:vertAlign w:val="superscript"/>
        </w:rPr>
        <w:t>c</w:t>
      </w:r>
      <w:r>
        <w:rPr>
          <w:vertAlign w:val="superscript"/>
        </w:rPr>
        <w:t xml:space="preserve"> </w:t>
      </w:r>
      <w:r w:rsidRPr="00170235">
        <w:t xml:space="preserve">Simon Fraser University, Department of Mathematics, Burnaby, </w:t>
      </w:r>
      <w:r>
        <w:t xml:space="preserve">BC, </w:t>
      </w:r>
      <w:r w:rsidRPr="00170235">
        <w:t>Canada</w:t>
      </w:r>
    </w:p>
    <w:p w14:paraId="6443E936" w14:textId="77777777" w:rsidR="0093425D" w:rsidRPr="00C038C3" w:rsidRDefault="0093425D" w:rsidP="0093425D">
      <w:pPr>
        <w:spacing w:line="480" w:lineRule="auto"/>
        <w:contextualSpacing/>
        <w:mirrorIndents/>
        <w:jc w:val="both"/>
      </w:pPr>
      <w:r w:rsidRPr="00261869">
        <w:rPr>
          <w:vertAlign w:val="superscript"/>
        </w:rPr>
        <w:t>d</w:t>
      </w:r>
      <w:r>
        <w:t xml:space="preserve"> </w:t>
      </w:r>
      <w:r w:rsidRPr="006511E6">
        <w:t xml:space="preserve">Leibniz Institute for Baltic Sea Research, </w:t>
      </w:r>
      <w:proofErr w:type="spellStart"/>
      <w:r w:rsidRPr="006511E6">
        <w:t>Seestraße</w:t>
      </w:r>
      <w:proofErr w:type="spellEnd"/>
      <w:r w:rsidRPr="006511E6">
        <w:t xml:space="preserve"> 15, 18119 Rostock, Germany</w:t>
      </w:r>
    </w:p>
    <w:p w14:paraId="1C56AA2B" w14:textId="77777777" w:rsidR="0093425D" w:rsidRPr="00C038C3" w:rsidRDefault="0093425D" w:rsidP="0093425D">
      <w:pPr>
        <w:spacing w:line="480" w:lineRule="auto"/>
        <w:contextualSpacing/>
        <w:mirrorIndents/>
        <w:jc w:val="both"/>
      </w:pPr>
      <w:r>
        <w:rPr>
          <w:vertAlign w:val="superscript"/>
        </w:rPr>
        <w:t>e</w:t>
      </w:r>
      <w:r w:rsidRPr="00C038C3">
        <w:rPr>
          <w:vertAlign w:val="superscript"/>
        </w:rPr>
        <w:t xml:space="preserve"> </w:t>
      </w:r>
      <w:r w:rsidRPr="00C038C3">
        <w:t xml:space="preserve">University of Bologna, Department of Biological, Geological and Environmental Sciences, Via </w:t>
      </w:r>
      <w:proofErr w:type="spellStart"/>
      <w:r w:rsidRPr="00C038C3">
        <w:t>Selmi</w:t>
      </w:r>
      <w:proofErr w:type="spellEnd"/>
      <w:r w:rsidRPr="00C038C3">
        <w:t xml:space="preserve"> 3, 40126 Bologna, Italy</w:t>
      </w:r>
    </w:p>
    <w:p w14:paraId="43CAED2B" w14:textId="77777777" w:rsidR="0093425D" w:rsidRPr="00C038C3" w:rsidRDefault="0093425D" w:rsidP="0093425D">
      <w:pPr>
        <w:spacing w:line="480" w:lineRule="auto"/>
        <w:contextualSpacing/>
        <w:mirrorIndents/>
        <w:jc w:val="both"/>
      </w:pPr>
      <w:r w:rsidRPr="00C038C3">
        <w:rPr>
          <w:vertAlign w:val="superscript"/>
        </w:rPr>
        <w:t>1</w:t>
      </w:r>
      <w:r w:rsidRPr="00C038C3">
        <w:t xml:space="preserve"> Author to whom correspondence should be addressed. Current address:</w:t>
      </w:r>
    </w:p>
    <w:p w14:paraId="5AF95147" w14:textId="77777777" w:rsidR="0093425D" w:rsidRPr="00C038C3" w:rsidRDefault="0093425D" w:rsidP="0093425D">
      <w:pPr>
        <w:spacing w:line="480" w:lineRule="auto"/>
        <w:contextualSpacing/>
        <w:mirrorIndents/>
        <w:jc w:val="both"/>
      </w:pPr>
      <w:r w:rsidRPr="00C038C3">
        <w:t xml:space="preserve">Max Lindmark, Swedish University of Agricultural Sciences, Department of Aquatic Resources, Institute of Marine Research, </w:t>
      </w:r>
      <w:proofErr w:type="spellStart"/>
      <w:r w:rsidRPr="00C038C3">
        <w:t>Turistgatan</w:t>
      </w:r>
      <w:proofErr w:type="spellEnd"/>
      <w:r w:rsidRPr="00C038C3">
        <w:t xml:space="preserve"> 5, 453 30 </w:t>
      </w:r>
      <w:proofErr w:type="spellStart"/>
      <w:r w:rsidRPr="00C038C3">
        <w:t>Lysekil</w:t>
      </w:r>
      <w:proofErr w:type="spellEnd"/>
      <w:r w:rsidRPr="00C038C3">
        <w:t>, Sweden, Tel.: +46(0)104784137, email: max.lindmark@slu.se</w:t>
      </w:r>
    </w:p>
    <w:p w14:paraId="66EE3416" w14:textId="77777777" w:rsidR="00F813B4" w:rsidRPr="00487AAD" w:rsidRDefault="00F813B4" w:rsidP="001D172A">
      <w:pPr>
        <w:spacing w:line="480" w:lineRule="auto"/>
        <w:contextualSpacing/>
        <w:jc w:val="both"/>
        <w:rPr>
          <w:b/>
          <w:sz w:val="28"/>
          <w:szCs w:val="28"/>
        </w:rPr>
      </w:pPr>
    </w:p>
    <w:p w14:paraId="0E419777" w14:textId="639394FA" w:rsidR="007A7259" w:rsidRPr="00487AAD" w:rsidRDefault="0005394D" w:rsidP="001D172A">
      <w:pPr>
        <w:spacing w:line="480" w:lineRule="auto"/>
        <w:contextualSpacing/>
        <w:jc w:val="both"/>
      </w:pPr>
    </w:p>
    <w:p w14:paraId="52B4523A" w14:textId="50E45AFC" w:rsidR="00731208" w:rsidRPr="00487AAD" w:rsidRDefault="00731208" w:rsidP="001D172A">
      <w:pPr>
        <w:spacing w:line="480" w:lineRule="auto"/>
        <w:contextualSpacing/>
        <w:jc w:val="both"/>
      </w:pPr>
    </w:p>
    <w:p w14:paraId="6383524E" w14:textId="3FF97598" w:rsidR="00731208" w:rsidRPr="00487AAD" w:rsidRDefault="00731208" w:rsidP="001D172A">
      <w:pPr>
        <w:spacing w:line="480" w:lineRule="auto"/>
        <w:contextualSpacing/>
        <w:jc w:val="both"/>
      </w:pPr>
    </w:p>
    <w:p w14:paraId="60211A57" w14:textId="70FC5870" w:rsidR="00731208" w:rsidRPr="00487AAD" w:rsidRDefault="00731208" w:rsidP="001D172A">
      <w:pPr>
        <w:spacing w:line="480" w:lineRule="auto"/>
        <w:contextualSpacing/>
        <w:jc w:val="both"/>
      </w:pPr>
    </w:p>
    <w:p w14:paraId="1BD9C2EA" w14:textId="0C175929" w:rsidR="00731208" w:rsidRPr="00487AAD" w:rsidRDefault="00731208" w:rsidP="001D172A">
      <w:pPr>
        <w:spacing w:line="480" w:lineRule="auto"/>
        <w:contextualSpacing/>
        <w:jc w:val="both"/>
      </w:pPr>
    </w:p>
    <w:p w14:paraId="76C43EAD" w14:textId="61A5694F" w:rsidR="00731208" w:rsidRPr="00487AAD" w:rsidRDefault="00731208" w:rsidP="001D172A">
      <w:pPr>
        <w:spacing w:line="480" w:lineRule="auto"/>
        <w:contextualSpacing/>
        <w:jc w:val="both"/>
      </w:pPr>
    </w:p>
    <w:p w14:paraId="21C5DC49" w14:textId="3EA0952A" w:rsidR="00731208" w:rsidRPr="00487AAD" w:rsidRDefault="00731208" w:rsidP="001D172A">
      <w:pPr>
        <w:spacing w:line="480" w:lineRule="auto"/>
        <w:contextualSpacing/>
        <w:jc w:val="both"/>
      </w:pPr>
    </w:p>
    <w:p w14:paraId="31875263" w14:textId="2F70698C" w:rsidR="00731208" w:rsidRPr="00487AAD" w:rsidRDefault="00731208" w:rsidP="001D172A">
      <w:pPr>
        <w:spacing w:line="480" w:lineRule="auto"/>
        <w:contextualSpacing/>
        <w:jc w:val="both"/>
      </w:pPr>
    </w:p>
    <w:p w14:paraId="4EBE89EF" w14:textId="2EA4AC36" w:rsidR="00173243" w:rsidRDefault="004B1042" w:rsidP="004B1042">
      <w:pPr>
        <w:spacing w:line="480" w:lineRule="auto"/>
        <w:contextualSpacing/>
        <w:jc w:val="center"/>
      </w:pPr>
      <w:r>
        <w:rPr>
          <w:noProof/>
          <w:lang w:val="sv-SE" w:eastAsia="sv-SE"/>
        </w:rPr>
        <w:lastRenderedPageBreak/>
        <w:drawing>
          <wp:inline distT="0" distB="0" distL="0" distR="0" wp14:anchorId="7E6F69B5" wp14:editId="25FDA2FE">
            <wp:extent cx="4560120" cy="5531789"/>
            <wp:effectExtent l="0" t="0" r="0" b="5715"/>
            <wp:docPr id="3" name="Picture 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atter chart&#10;&#10;Description automatically generated"/>
                    <pic:cNvPicPr/>
                  </pic:nvPicPr>
                  <pic:blipFill rotWithShape="1">
                    <a:blip r:embed="rId5" cstate="print">
                      <a:extLst>
                        <a:ext uri="{28A0092B-C50C-407E-A947-70E740481C1C}">
                          <a14:useLocalDpi xmlns:a14="http://schemas.microsoft.com/office/drawing/2010/main" val="0"/>
                        </a:ext>
                      </a:extLst>
                    </a:blip>
                    <a:srcRect l="9493" t="1414" r="10927" b="2051"/>
                    <a:stretch/>
                  </pic:blipFill>
                  <pic:spPr bwMode="auto">
                    <a:xfrm>
                      <a:off x="0" y="0"/>
                      <a:ext cx="4561078" cy="5532951"/>
                    </a:xfrm>
                    <a:prstGeom prst="rect">
                      <a:avLst/>
                    </a:prstGeom>
                    <a:ln>
                      <a:noFill/>
                    </a:ln>
                    <a:extLst>
                      <a:ext uri="{53640926-AAD7-44D8-BBD7-CCE9431645EC}">
                        <a14:shadowObscured xmlns:a14="http://schemas.microsoft.com/office/drawing/2010/main"/>
                      </a:ext>
                    </a:extLst>
                  </pic:spPr>
                </pic:pic>
              </a:graphicData>
            </a:graphic>
          </wp:inline>
        </w:drawing>
      </w:r>
    </w:p>
    <w:p w14:paraId="44784092" w14:textId="1F538B53" w:rsidR="00A40C38" w:rsidRPr="00487AAD" w:rsidRDefault="00A40C38" w:rsidP="001D172A">
      <w:pPr>
        <w:spacing w:line="480" w:lineRule="auto"/>
        <w:contextualSpacing/>
        <w:jc w:val="both"/>
      </w:pPr>
      <w:r w:rsidRPr="00487AAD">
        <w:t xml:space="preserve">Fig. S1. </w:t>
      </w:r>
      <w:r w:rsidR="00CB592D" w:rsidRPr="00487AAD">
        <w:t>Map of ICES subdivisions</w:t>
      </w:r>
      <w:r w:rsidR="007B6C3A" w:rsidRPr="00487AAD">
        <w:t xml:space="preserve"> </w:t>
      </w:r>
      <w:r w:rsidR="00F64362" w:rsidRPr="00487AAD">
        <w:t xml:space="preserve">(top) </w:t>
      </w:r>
      <w:r w:rsidR="004E548A">
        <w:t>and ICES rectangles (bottom).</w:t>
      </w:r>
    </w:p>
    <w:p w14:paraId="1D13916D" w14:textId="77777777" w:rsidR="00E440CC" w:rsidRPr="00487AAD" w:rsidRDefault="00E440CC" w:rsidP="001D172A">
      <w:pPr>
        <w:spacing w:line="480" w:lineRule="auto"/>
        <w:contextualSpacing/>
        <w:jc w:val="both"/>
      </w:pPr>
    </w:p>
    <w:p w14:paraId="4D3E8CB2" w14:textId="7B6FB1FD" w:rsidR="00FE174A" w:rsidRPr="00487AAD" w:rsidRDefault="00FE174A" w:rsidP="001D172A">
      <w:pPr>
        <w:spacing w:line="480" w:lineRule="auto"/>
        <w:contextualSpacing/>
        <w:jc w:val="both"/>
      </w:pPr>
    </w:p>
    <w:p w14:paraId="1DCC410E" w14:textId="3F64A42E" w:rsidR="00FE174A" w:rsidRDefault="00FE174A" w:rsidP="001D172A">
      <w:pPr>
        <w:spacing w:line="480" w:lineRule="auto"/>
        <w:contextualSpacing/>
        <w:jc w:val="both"/>
      </w:pPr>
    </w:p>
    <w:p w14:paraId="12FB4F08" w14:textId="18C846D4" w:rsidR="00822234" w:rsidRDefault="00822234" w:rsidP="001D172A">
      <w:pPr>
        <w:spacing w:line="480" w:lineRule="auto"/>
        <w:contextualSpacing/>
        <w:jc w:val="both"/>
      </w:pPr>
    </w:p>
    <w:p w14:paraId="5651E478" w14:textId="1EB6A4F0" w:rsidR="00822234" w:rsidRDefault="00822234" w:rsidP="001D172A">
      <w:pPr>
        <w:spacing w:line="480" w:lineRule="auto"/>
        <w:contextualSpacing/>
        <w:jc w:val="both"/>
      </w:pPr>
    </w:p>
    <w:p w14:paraId="5FE260C1" w14:textId="0AA6B697" w:rsidR="00822234" w:rsidRDefault="00822234" w:rsidP="001D172A">
      <w:pPr>
        <w:spacing w:line="480" w:lineRule="auto"/>
        <w:contextualSpacing/>
        <w:jc w:val="both"/>
      </w:pPr>
    </w:p>
    <w:p w14:paraId="38B7769A" w14:textId="1E416C19" w:rsidR="00822234" w:rsidRDefault="00822234" w:rsidP="001D172A">
      <w:pPr>
        <w:spacing w:line="480" w:lineRule="auto"/>
        <w:contextualSpacing/>
        <w:jc w:val="both"/>
      </w:pPr>
    </w:p>
    <w:p w14:paraId="4EDCC722" w14:textId="16801EE7" w:rsidR="005670EB" w:rsidRDefault="005670EB" w:rsidP="001D172A">
      <w:pPr>
        <w:spacing w:line="480" w:lineRule="auto"/>
        <w:contextualSpacing/>
        <w:jc w:val="both"/>
      </w:pPr>
    </w:p>
    <w:p w14:paraId="4C2E4B79" w14:textId="71DAA20B" w:rsidR="005670EB" w:rsidRPr="00487AAD" w:rsidRDefault="005670EB" w:rsidP="001D172A">
      <w:pPr>
        <w:spacing w:line="480" w:lineRule="auto"/>
        <w:contextualSpacing/>
        <w:jc w:val="both"/>
      </w:pPr>
      <w:r>
        <w:rPr>
          <w:noProof/>
          <w:lang w:val="sv-SE" w:eastAsia="sv-SE"/>
        </w:rPr>
        <w:lastRenderedPageBreak/>
        <w:drawing>
          <wp:inline distT="0" distB="0" distL="0" distR="0" wp14:anchorId="6B87746F" wp14:editId="7EC91168">
            <wp:extent cx="5731325" cy="5142368"/>
            <wp:effectExtent l="0" t="0" r="0" b="1270"/>
            <wp:docPr id="9" name="Picture 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Chart&#10;&#10;Description automatically generated"/>
                    <pic:cNvPicPr/>
                  </pic:nvPicPr>
                  <pic:blipFill rotWithShape="1">
                    <a:blip r:embed="rId6" cstate="print">
                      <a:extLst>
                        <a:ext uri="{28A0092B-C50C-407E-A947-70E740481C1C}">
                          <a14:useLocalDpi xmlns:a14="http://schemas.microsoft.com/office/drawing/2010/main" val="0"/>
                        </a:ext>
                      </a:extLst>
                    </a:blip>
                    <a:srcRect t="4739" b="5538"/>
                    <a:stretch/>
                  </pic:blipFill>
                  <pic:spPr bwMode="auto">
                    <a:xfrm>
                      <a:off x="0" y="0"/>
                      <a:ext cx="5731510" cy="5142534"/>
                    </a:xfrm>
                    <a:prstGeom prst="rect">
                      <a:avLst/>
                    </a:prstGeom>
                    <a:ln>
                      <a:noFill/>
                    </a:ln>
                    <a:extLst>
                      <a:ext uri="{53640926-AAD7-44D8-BBD7-CCE9431645EC}">
                        <a14:shadowObscured xmlns:a14="http://schemas.microsoft.com/office/drawing/2010/main"/>
                      </a:ext>
                    </a:extLst>
                  </pic:spPr>
                </pic:pic>
              </a:graphicData>
            </a:graphic>
          </wp:inline>
        </w:drawing>
      </w:r>
    </w:p>
    <w:p w14:paraId="1AE4CCDA" w14:textId="1F514861" w:rsidR="00822234" w:rsidRPr="00487AAD" w:rsidRDefault="00822234" w:rsidP="00822234">
      <w:pPr>
        <w:spacing w:line="480" w:lineRule="auto"/>
        <w:contextualSpacing/>
        <w:jc w:val="both"/>
      </w:pPr>
      <w:r w:rsidRPr="00487AAD">
        <w:t>Fig. S2.</w:t>
      </w:r>
      <w:r>
        <w:t xml:space="preserve"> </w:t>
      </w:r>
      <w:r w:rsidR="00D47B2A">
        <w:t>Pearson c</w:t>
      </w:r>
      <w:r>
        <w:t xml:space="preserve">orrelations </w:t>
      </w:r>
      <w:r w:rsidR="00DD13DB">
        <w:t xml:space="preserve">coefficients between all variables included in the </w:t>
      </w:r>
      <w:r w:rsidR="00FA20CB">
        <w:t>condition model.</w:t>
      </w:r>
    </w:p>
    <w:p w14:paraId="6B90775E" w14:textId="2040533A" w:rsidR="006273A5" w:rsidRPr="00487AAD" w:rsidRDefault="006273A5" w:rsidP="001D172A">
      <w:pPr>
        <w:spacing w:line="480" w:lineRule="auto"/>
        <w:contextualSpacing/>
        <w:jc w:val="both"/>
      </w:pPr>
    </w:p>
    <w:p w14:paraId="5EC59822" w14:textId="5D6A35CE" w:rsidR="006273A5" w:rsidRPr="00487AAD" w:rsidRDefault="006273A5" w:rsidP="001D172A">
      <w:pPr>
        <w:spacing w:line="480" w:lineRule="auto"/>
        <w:contextualSpacing/>
        <w:jc w:val="both"/>
      </w:pPr>
    </w:p>
    <w:p w14:paraId="43D982DE" w14:textId="33ECBEAD" w:rsidR="006273A5" w:rsidRDefault="006273A5" w:rsidP="001D172A">
      <w:pPr>
        <w:spacing w:line="480" w:lineRule="auto"/>
        <w:contextualSpacing/>
        <w:jc w:val="both"/>
        <w:rPr>
          <w:noProof/>
        </w:rPr>
      </w:pPr>
    </w:p>
    <w:p w14:paraId="1C5BC160" w14:textId="1EEE6C6C" w:rsidR="008F6F8D" w:rsidRDefault="008F6F8D" w:rsidP="001D172A">
      <w:pPr>
        <w:spacing w:line="480" w:lineRule="auto"/>
        <w:contextualSpacing/>
        <w:jc w:val="both"/>
        <w:rPr>
          <w:noProof/>
        </w:rPr>
      </w:pPr>
    </w:p>
    <w:p w14:paraId="3BC231BE" w14:textId="23FB1CF1" w:rsidR="008F6F8D" w:rsidRDefault="008F6F8D" w:rsidP="001D172A">
      <w:pPr>
        <w:spacing w:line="480" w:lineRule="auto"/>
        <w:contextualSpacing/>
        <w:jc w:val="both"/>
        <w:rPr>
          <w:noProof/>
        </w:rPr>
      </w:pPr>
    </w:p>
    <w:p w14:paraId="739217FF" w14:textId="46AF98A8" w:rsidR="008F6F8D" w:rsidRDefault="008F6F8D" w:rsidP="001D172A">
      <w:pPr>
        <w:spacing w:line="480" w:lineRule="auto"/>
        <w:contextualSpacing/>
        <w:jc w:val="both"/>
        <w:rPr>
          <w:noProof/>
        </w:rPr>
      </w:pPr>
    </w:p>
    <w:p w14:paraId="59804B28" w14:textId="29D02D7A" w:rsidR="008F6F8D" w:rsidRDefault="008F6F8D" w:rsidP="001D172A">
      <w:pPr>
        <w:spacing w:line="480" w:lineRule="auto"/>
        <w:contextualSpacing/>
        <w:jc w:val="both"/>
        <w:rPr>
          <w:noProof/>
        </w:rPr>
      </w:pPr>
    </w:p>
    <w:p w14:paraId="326D6309" w14:textId="297D0F36" w:rsidR="008F6F8D" w:rsidRDefault="008F6F8D" w:rsidP="001D172A">
      <w:pPr>
        <w:spacing w:line="480" w:lineRule="auto"/>
        <w:contextualSpacing/>
        <w:jc w:val="both"/>
        <w:rPr>
          <w:noProof/>
        </w:rPr>
      </w:pPr>
    </w:p>
    <w:p w14:paraId="3DBD5446" w14:textId="2356CA1D" w:rsidR="008F6F8D" w:rsidRDefault="008F6F8D" w:rsidP="001D172A">
      <w:pPr>
        <w:spacing w:line="480" w:lineRule="auto"/>
        <w:contextualSpacing/>
        <w:jc w:val="both"/>
        <w:rPr>
          <w:noProof/>
        </w:rPr>
      </w:pPr>
    </w:p>
    <w:p w14:paraId="5394755A" w14:textId="2837D1C6" w:rsidR="008F6F8D" w:rsidRPr="00487AAD" w:rsidRDefault="008F6F8D" w:rsidP="001D172A">
      <w:pPr>
        <w:spacing w:line="480" w:lineRule="auto"/>
        <w:contextualSpacing/>
        <w:jc w:val="both"/>
      </w:pPr>
      <w:r>
        <w:rPr>
          <w:noProof/>
          <w:lang w:val="sv-SE" w:eastAsia="sv-SE"/>
        </w:rPr>
        <w:drawing>
          <wp:inline distT="0" distB="0" distL="0" distR="0" wp14:anchorId="00776AD5" wp14:editId="64C4ECC5">
            <wp:extent cx="5731183" cy="3576119"/>
            <wp:effectExtent l="0" t="0" r="0" b="5715"/>
            <wp:docPr id="11" name="Picture 11" descr="A picture containing athletic game, sport,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athletic game, sport, basketball&#10;&#10;Description automatically generated"/>
                    <pic:cNvPicPr/>
                  </pic:nvPicPr>
                  <pic:blipFill rotWithShape="1">
                    <a:blip r:embed="rId7" cstate="print">
                      <a:extLst>
                        <a:ext uri="{28A0092B-C50C-407E-A947-70E740481C1C}">
                          <a14:useLocalDpi xmlns:a14="http://schemas.microsoft.com/office/drawing/2010/main" val="0"/>
                        </a:ext>
                      </a:extLst>
                    </a:blip>
                    <a:srcRect t="17534" b="20069"/>
                    <a:stretch/>
                  </pic:blipFill>
                  <pic:spPr bwMode="auto">
                    <a:xfrm>
                      <a:off x="0" y="0"/>
                      <a:ext cx="5731510" cy="3576323"/>
                    </a:xfrm>
                    <a:prstGeom prst="rect">
                      <a:avLst/>
                    </a:prstGeom>
                    <a:ln>
                      <a:noFill/>
                    </a:ln>
                    <a:extLst>
                      <a:ext uri="{53640926-AAD7-44D8-BBD7-CCE9431645EC}">
                        <a14:shadowObscured xmlns:a14="http://schemas.microsoft.com/office/drawing/2010/main"/>
                      </a:ext>
                    </a:extLst>
                  </pic:spPr>
                </pic:pic>
              </a:graphicData>
            </a:graphic>
          </wp:inline>
        </w:drawing>
      </w:r>
    </w:p>
    <w:p w14:paraId="0B122C38" w14:textId="1D399C02" w:rsidR="006273A5" w:rsidRPr="00487AAD" w:rsidRDefault="006273A5" w:rsidP="001D172A">
      <w:pPr>
        <w:spacing w:line="480" w:lineRule="auto"/>
        <w:contextualSpacing/>
        <w:jc w:val="both"/>
      </w:pPr>
      <w:r w:rsidRPr="00487AAD">
        <w:t>Fig. S</w:t>
      </w:r>
      <w:r w:rsidR="00E40B96">
        <w:t>3</w:t>
      </w:r>
      <w:r w:rsidRPr="00487AAD">
        <w:t xml:space="preserve">. </w:t>
      </w:r>
      <w:r w:rsidR="00B36C81" w:rsidRPr="00487AAD">
        <w:t>SPDE mesh for condition model</w:t>
      </w:r>
      <w:r w:rsidR="00EF4A5E" w:rsidRPr="00487AAD">
        <w:t xml:space="preserve"> (</w:t>
      </w:r>
      <w:r w:rsidR="005670EB">
        <w:t>150</w:t>
      </w:r>
      <w:r w:rsidR="00EF4A5E" w:rsidRPr="00487AAD">
        <w:t xml:space="preserve"> knots</w:t>
      </w:r>
      <w:r w:rsidR="00B74DC2" w:rsidRPr="00487AAD">
        <w:t>)</w:t>
      </w:r>
      <w:r w:rsidR="000E2B0D" w:rsidRPr="00487AAD">
        <w:t>.</w:t>
      </w:r>
    </w:p>
    <w:p w14:paraId="19791E0B" w14:textId="77777777" w:rsidR="0032472C" w:rsidRPr="00487AAD" w:rsidRDefault="0032472C" w:rsidP="001D172A">
      <w:pPr>
        <w:spacing w:line="480" w:lineRule="auto"/>
        <w:contextualSpacing/>
        <w:jc w:val="both"/>
      </w:pPr>
    </w:p>
    <w:p w14:paraId="49E401B5" w14:textId="21511A24" w:rsidR="006273A5" w:rsidRPr="00487AAD" w:rsidRDefault="006273A5" w:rsidP="001D172A">
      <w:pPr>
        <w:spacing w:line="480" w:lineRule="auto"/>
        <w:contextualSpacing/>
        <w:jc w:val="both"/>
      </w:pPr>
    </w:p>
    <w:p w14:paraId="7CC92E69" w14:textId="5D7BFC83" w:rsidR="00731208" w:rsidRDefault="00731208" w:rsidP="001D172A">
      <w:pPr>
        <w:spacing w:line="480" w:lineRule="auto"/>
        <w:contextualSpacing/>
        <w:jc w:val="both"/>
        <w:rPr>
          <w:noProof/>
        </w:rPr>
      </w:pPr>
    </w:p>
    <w:p w14:paraId="789328B2" w14:textId="0EE52A86" w:rsidR="008F6F8D" w:rsidRDefault="008F6F8D" w:rsidP="001D172A">
      <w:pPr>
        <w:spacing w:line="480" w:lineRule="auto"/>
        <w:contextualSpacing/>
        <w:jc w:val="both"/>
        <w:rPr>
          <w:noProof/>
        </w:rPr>
      </w:pPr>
    </w:p>
    <w:p w14:paraId="089CFD1F" w14:textId="09A75436" w:rsidR="008F6F8D" w:rsidRDefault="008F6F8D" w:rsidP="001D172A">
      <w:pPr>
        <w:spacing w:line="480" w:lineRule="auto"/>
        <w:contextualSpacing/>
        <w:jc w:val="both"/>
        <w:rPr>
          <w:noProof/>
        </w:rPr>
      </w:pPr>
    </w:p>
    <w:p w14:paraId="73565173" w14:textId="517FA951" w:rsidR="008F6F8D" w:rsidRDefault="008F6F8D" w:rsidP="001D172A">
      <w:pPr>
        <w:spacing w:line="480" w:lineRule="auto"/>
        <w:contextualSpacing/>
        <w:jc w:val="both"/>
        <w:rPr>
          <w:noProof/>
        </w:rPr>
      </w:pPr>
    </w:p>
    <w:p w14:paraId="298F6650" w14:textId="7D54D563" w:rsidR="008F6F8D" w:rsidRDefault="008F6F8D" w:rsidP="001D172A">
      <w:pPr>
        <w:spacing w:line="480" w:lineRule="auto"/>
        <w:contextualSpacing/>
        <w:jc w:val="both"/>
        <w:rPr>
          <w:noProof/>
        </w:rPr>
      </w:pPr>
    </w:p>
    <w:p w14:paraId="3A8B3E5C" w14:textId="0AE431F5" w:rsidR="008F6F8D" w:rsidRDefault="008F6F8D" w:rsidP="001D172A">
      <w:pPr>
        <w:spacing w:line="480" w:lineRule="auto"/>
        <w:contextualSpacing/>
        <w:jc w:val="both"/>
        <w:rPr>
          <w:noProof/>
        </w:rPr>
      </w:pPr>
    </w:p>
    <w:p w14:paraId="6F5D3202" w14:textId="655464CB" w:rsidR="008F6F8D" w:rsidRDefault="008F6F8D" w:rsidP="001D172A">
      <w:pPr>
        <w:spacing w:line="480" w:lineRule="auto"/>
        <w:contextualSpacing/>
        <w:jc w:val="both"/>
        <w:rPr>
          <w:noProof/>
        </w:rPr>
      </w:pPr>
    </w:p>
    <w:p w14:paraId="71ABB980" w14:textId="63F86A12" w:rsidR="008F6F8D" w:rsidRDefault="008F6F8D" w:rsidP="001D172A">
      <w:pPr>
        <w:spacing w:line="480" w:lineRule="auto"/>
        <w:contextualSpacing/>
        <w:jc w:val="both"/>
        <w:rPr>
          <w:noProof/>
        </w:rPr>
      </w:pPr>
    </w:p>
    <w:p w14:paraId="4C0A1712" w14:textId="3A23E1E9" w:rsidR="008F6F8D" w:rsidRDefault="008F6F8D" w:rsidP="001D172A">
      <w:pPr>
        <w:spacing w:line="480" w:lineRule="auto"/>
        <w:contextualSpacing/>
        <w:jc w:val="both"/>
        <w:rPr>
          <w:noProof/>
        </w:rPr>
      </w:pPr>
    </w:p>
    <w:p w14:paraId="0D9E6F5B" w14:textId="1222A305" w:rsidR="008F6F8D" w:rsidRDefault="008F6F8D" w:rsidP="001D172A">
      <w:pPr>
        <w:spacing w:line="480" w:lineRule="auto"/>
        <w:contextualSpacing/>
        <w:jc w:val="both"/>
        <w:rPr>
          <w:noProof/>
        </w:rPr>
      </w:pPr>
    </w:p>
    <w:p w14:paraId="55D4A9B1" w14:textId="5A7ED1F4" w:rsidR="008F6F8D" w:rsidRDefault="008F6F8D" w:rsidP="001D172A">
      <w:pPr>
        <w:spacing w:line="480" w:lineRule="auto"/>
        <w:contextualSpacing/>
        <w:jc w:val="both"/>
        <w:rPr>
          <w:noProof/>
        </w:rPr>
      </w:pPr>
    </w:p>
    <w:p w14:paraId="4E4951A2" w14:textId="6DCDA571" w:rsidR="008F6F8D" w:rsidRDefault="008F6F8D" w:rsidP="001D172A">
      <w:pPr>
        <w:spacing w:line="480" w:lineRule="auto"/>
        <w:contextualSpacing/>
        <w:jc w:val="both"/>
        <w:rPr>
          <w:noProof/>
        </w:rPr>
      </w:pPr>
    </w:p>
    <w:p w14:paraId="0550C7FB" w14:textId="28F389FE" w:rsidR="008F6F8D" w:rsidRPr="00487AAD" w:rsidRDefault="00834E33" w:rsidP="001D172A">
      <w:pPr>
        <w:spacing w:line="480" w:lineRule="auto"/>
        <w:contextualSpacing/>
        <w:jc w:val="both"/>
      </w:pPr>
      <w:r>
        <w:rPr>
          <w:noProof/>
          <w:lang w:val="sv-SE" w:eastAsia="sv-SE"/>
        </w:rPr>
        <w:lastRenderedPageBreak/>
        <w:drawing>
          <wp:inline distT="0" distB="0" distL="0" distR="0" wp14:anchorId="220194E4" wp14:editId="7C6AE5AB">
            <wp:extent cx="5731510" cy="5731510"/>
            <wp:effectExtent l="0" t="0" r="0" b="0"/>
            <wp:docPr id="16" name="Picture 1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Diagram&#10;&#10;Description automatically generated"/>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17164C5" w14:textId="212440CE" w:rsidR="005E46CA" w:rsidRPr="00487AAD" w:rsidRDefault="005E46CA" w:rsidP="001D172A">
      <w:pPr>
        <w:spacing w:line="480" w:lineRule="auto"/>
        <w:contextualSpacing/>
        <w:jc w:val="both"/>
      </w:pPr>
      <w:r w:rsidRPr="00487AAD">
        <w:t>Fig. S</w:t>
      </w:r>
      <w:r w:rsidR="008B6EB8">
        <w:t>4</w:t>
      </w:r>
      <w:r w:rsidRPr="00487AAD">
        <w:t xml:space="preserve">. </w:t>
      </w:r>
      <w:r w:rsidR="0065204F" w:rsidRPr="00487AAD">
        <w:t>Residuals from the condition model plotted against length for each year.</w:t>
      </w:r>
    </w:p>
    <w:p w14:paraId="7C6A8291" w14:textId="1D1FEFC9" w:rsidR="00FE174A" w:rsidRPr="00487AAD" w:rsidRDefault="00FE174A" w:rsidP="001D172A">
      <w:pPr>
        <w:spacing w:line="480" w:lineRule="auto"/>
        <w:contextualSpacing/>
        <w:jc w:val="both"/>
      </w:pPr>
    </w:p>
    <w:p w14:paraId="2654E34D" w14:textId="09ADDE7D" w:rsidR="003667A0" w:rsidRPr="00487AAD" w:rsidRDefault="003667A0" w:rsidP="001D172A">
      <w:pPr>
        <w:spacing w:line="480" w:lineRule="auto"/>
        <w:contextualSpacing/>
        <w:jc w:val="both"/>
      </w:pPr>
    </w:p>
    <w:p w14:paraId="6E3D14CF" w14:textId="0D7F8BB4" w:rsidR="000907CE" w:rsidRPr="00487AAD" w:rsidRDefault="000907CE" w:rsidP="001D172A">
      <w:pPr>
        <w:spacing w:line="480" w:lineRule="auto"/>
        <w:contextualSpacing/>
        <w:jc w:val="both"/>
      </w:pPr>
    </w:p>
    <w:p w14:paraId="711F438B" w14:textId="576F0C74" w:rsidR="000907CE" w:rsidRPr="00487AAD" w:rsidRDefault="000907CE" w:rsidP="001D172A">
      <w:pPr>
        <w:spacing w:line="480" w:lineRule="auto"/>
        <w:contextualSpacing/>
        <w:jc w:val="both"/>
      </w:pPr>
    </w:p>
    <w:p w14:paraId="5A3D99C7" w14:textId="084146C1" w:rsidR="000907CE" w:rsidRPr="00487AAD" w:rsidRDefault="000907CE" w:rsidP="001D172A">
      <w:pPr>
        <w:spacing w:line="480" w:lineRule="auto"/>
        <w:contextualSpacing/>
        <w:jc w:val="both"/>
      </w:pPr>
    </w:p>
    <w:p w14:paraId="38B79079" w14:textId="2BB57F5D" w:rsidR="000907CE" w:rsidRDefault="000907CE" w:rsidP="001D172A">
      <w:pPr>
        <w:spacing w:line="480" w:lineRule="auto"/>
        <w:contextualSpacing/>
        <w:jc w:val="both"/>
      </w:pPr>
    </w:p>
    <w:p w14:paraId="6CE3CAAE" w14:textId="3956CED1" w:rsidR="00834E33" w:rsidRDefault="00834E33" w:rsidP="001D172A">
      <w:pPr>
        <w:spacing w:line="480" w:lineRule="auto"/>
        <w:contextualSpacing/>
        <w:jc w:val="both"/>
      </w:pPr>
    </w:p>
    <w:p w14:paraId="52490CEE" w14:textId="6284DE24" w:rsidR="00834E33" w:rsidRPr="00487AAD" w:rsidRDefault="00984EA7" w:rsidP="001D172A">
      <w:pPr>
        <w:spacing w:line="480" w:lineRule="auto"/>
        <w:contextualSpacing/>
        <w:jc w:val="both"/>
      </w:pPr>
      <w:r>
        <w:rPr>
          <w:noProof/>
          <w:lang w:val="sv-SE" w:eastAsia="sv-SE"/>
        </w:rPr>
        <w:lastRenderedPageBreak/>
        <w:drawing>
          <wp:inline distT="0" distB="0" distL="0" distR="0" wp14:anchorId="1E4AF4F4" wp14:editId="45B97E0F">
            <wp:extent cx="5731325" cy="5296277"/>
            <wp:effectExtent l="0" t="0" r="0" b="0"/>
            <wp:docPr id="17" name="Picture 1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t="4739" b="2852"/>
                    <a:stretch/>
                  </pic:blipFill>
                  <pic:spPr bwMode="auto">
                    <a:xfrm>
                      <a:off x="0" y="0"/>
                      <a:ext cx="5731510" cy="5296448"/>
                    </a:xfrm>
                    <a:prstGeom prst="rect">
                      <a:avLst/>
                    </a:prstGeom>
                    <a:ln>
                      <a:noFill/>
                    </a:ln>
                    <a:extLst>
                      <a:ext uri="{53640926-AAD7-44D8-BBD7-CCE9431645EC}">
                        <a14:shadowObscured xmlns:a14="http://schemas.microsoft.com/office/drawing/2010/main"/>
                      </a:ext>
                    </a:extLst>
                  </pic:spPr>
                </pic:pic>
              </a:graphicData>
            </a:graphic>
          </wp:inline>
        </w:drawing>
      </w:r>
    </w:p>
    <w:p w14:paraId="33806F9F" w14:textId="25B77949" w:rsidR="00664ACF" w:rsidRPr="00487AAD" w:rsidRDefault="00664ACF" w:rsidP="001D172A">
      <w:pPr>
        <w:spacing w:line="480" w:lineRule="auto"/>
        <w:contextualSpacing/>
        <w:jc w:val="both"/>
      </w:pPr>
      <w:r w:rsidRPr="00487AAD">
        <w:t>Fig. S</w:t>
      </w:r>
      <w:r w:rsidR="00E05459">
        <w:t>5</w:t>
      </w:r>
      <w:r w:rsidRPr="00487AAD">
        <w:t>.</w:t>
      </w:r>
      <w:r w:rsidR="002C3A3E" w:rsidRPr="00487AAD">
        <w:t xml:space="preserve"> QQ plot of condition model</w:t>
      </w:r>
      <w:r w:rsidR="00C45230">
        <w:t xml:space="preserve"> based on randomized quantile residuals (fixed effects held at their maximum likelihood estimate and the random effects are sampled with MCMC via </w:t>
      </w:r>
      <w:proofErr w:type="spellStart"/>
      <w:r w:rsidR="00C45230">
        <w:t>tmbstan</w:t>
      </w:r>
      <w:proofErr w:type="spellEnd"/>
      <w:r w:rsidR="00AD5156">
        <w:t xml:space="preserve"> </w:t>
      </w:r>
      <w:r w:rsidR="000A4D1F">
        <w:fldChar w:fldCharType="begin"/>
      </w:r>
      <w:r w:rsidR="00852DDA">
        <w:instrText xml:space="preserve"> ADDIN ZOTERO_ITEM CSL_CITATION {"citationID":"y21e3D6A","properties":{"formattedCitation":"[1]","plainCitation":"[1]","noteIndex":0},"citationItems":[{"id":2521,"uris":["http://zotero.org/users/6116610/items/BW6WMETT"],"itemData":{"id":2521,"type":"article-journal","abstract":"Statistical inference is a widely-used, powerful tool for learning about natural processes in diverse fields. The statistical software platforms AD Model Builder (ADMB) and Template Model Builder (TMB) are particularly popular in the ecological literature, where they are typically used to perform frequentist inference of complex models. However, both lack capabilities for flexible and efficient Markov chain Monte Carlo (MCMC) integration. Recently, the no-U-turn sampler (NUTS) MCMC algorithm has gained popularity for Bayesian inference through the software Stan because it is efficient for high dimensional, complex hierarchical models. Here, we introduce the R packages adnuts and tmbstan, which provide NUTS sampling in parallel and interactive diagnostics with ShinyStan. The ADMB source code was modified to provide NUTS, while TMB models are linked directly into Stan. We describe the packages, provide case studies demonstrating their use, and contrast performance against Stan. For TMB models, we show how to test the accuracy of the Laplace approximation using NUTS. For complex models, the performance of ADMB and TMB was typically within +/- 50% the speed of Stan. In one TMB case study we found inaccuracies in the Laplace approximation, potentially leading to biased inference. adnuts provides a new method for estimating hierarchical ADMB models which previously were infeasible. TMB users can fit the same model in both frequentist and Bayesian paradigms, including using NUTS to test the validity of the Laplace approximation of the marginal likelihood for arbitrary subsets of parameters. These software developments extend the available statistical methods of the ADMB and TMB user base with no additional effort by the user.","container-title":"PLOS ONE","DOI":"10.1371/journal.pone.0197954","ISSN":"1932-6203","issue":"5","journalAbbreviation":"PLOS ONE","language":"en","note":"publisher: Public Library of Science","page":"e0197954","source":"PLoS Journals","title":"No-U-turn sampling for fast Bayesian inference in ADMB and TMB: Introducing the adnuts and tmbstan R packages","title-short":"No-U-turn sampling for fast Bayesian inference in ADMB and TMB","volume":"13","author":[{"family":"Monnahan","given":"Cole C."},{"family":"Kristensen","given":"Kasper"}],"issued":{"date-parts":[["2018"]],"season":"maj"},"citation-key":"monnahanNoUturnSamplingFast2018"}}],"schema":"https://github.com/citation-style-language/schema/raw/master/csl-citation.json"} </w:instrText>
      </w:r>
      <w:r w:rsidR="000A4D1F">
        <w:fldChar w:fldCharType="separate"/>
      </w:r>
      <w:r w:rsidR="00852DDA">
        <w:rPr>
          <w:noProof/>
        </w:rPr>
        <w:t>[1]</w:t>
      </w:r>
      <w:r w:rsidR="000A4D1F">
        <w:fldChar w:fldCharType="end"/>
      </w:r>
      <w:r w:rsidR="00C45230">
        <w:t xml:space="preserve"> and Stan</w:t>
      </w:r>
      <w:r w:rsidR="000157A1">
        <w:t xml:space="preserve"> </w:t>
      </w:r>
      <w:r w:rsidR="00BB51FA">
        <w:fldChar w:fldCharType="begin"/>
      </w:r>
      <w:r w:rsidR="00BB51FA">
        <w:instrText xml:space="preserve"> ADDIN ZOTERO_ITEM CSL_CITATION {"citationID":"m2fHe4AZ","properties":{"formattedCitation":"[2]","plainCitation":"[2]","noteIndex":0},"citationItems":[{"id":3938,"uris":["http://zotero.org/users/6116610/items/5668QGLH"],"itemData":{"id":3938,"type":"book","title":"Stan Modeling Language Users Guide and Reference Manual, 2.30. https://mc-stan.org","URL":"https://mc-stan.org","author":[{"family":"Stan Development Team","given":""}],"issued":{"date-parts":[["2022"]]},"citation-key":"standevelopmentteamStanModelingLanguage2022"}}],"schema":"https://github.com/citation-style-language/schema/raw/master/csl-citation.json"} </w:instrText>
      </w:r>
      <w:r w:rsidR="00BB51FA">
        <w:fldChar w:fldCharType="separate"/>
      </w:r>
      <w:r w:rsidR="00BB51FA">
        <w:rPr>
          <w:noProof/>
        </w:rPr>
        <w:t>[2]</w:t>
      </w:r>
      <w:r w:rsidR="00BB51FA">
        <w:fldChar w:fldCharType="end"/>
      </w:r>
      <w:r w:rsidR="001D58AE">
        <w:t xml:space="preserve">, </w:t>
      </w:r>
      <w:r w:rsidR="00F03C00">
        <w:t xml:space="preserve">in line with </w:t>
      </w:r>
      <w:r w:rsidR="00F03C00">
        <w:fldChar w:fldCharType="begin"/>
      </w:r>
      <w:r w:rsidR="00F03C00">
        <w:instrText xml:space="preserve"> ADDIN ZOTERO_ITEM CSL_CITATION {"citationID":"wfO3HCZy","properties":{"formattedCitation":"[3,4]","plainCitation":"[3,4]","noteIndex":0},"citationItems":[{"id":3943,"uris":["http://zotero.org/users/6116610/items/ERQARCPE"],"itemData":{"id":3943,"type":"article-journal","abstract":"Monitoring and assessment of natural resources often require inputs from multiple data sources. In fisheries science, for example, the inference of a species’ abundance distribution relies on two main data sources, namely commercial fisheries and scientific survey data. Despite efforts to combine these data into an integrated statistical model, their coupling is frequently hampered due to differences in their sampling designs, which imposes distinct bias sources in the estimator of the abundance distribution. We developed a flexible species distribution model (SDM) that can integrate both data sources while filtering out their relative bias contributions. We applied the model on three different age groups of the western Baltic cod stock. For each age group, we tested the model on (1) survey data and (2) integrated data (survey + commercial) as a means to compare their differences and investigate how the inclusion of commercial fisheries data improved the spatiotemporal abundance estimator and parameter estimates. Moreover, we proposed a novel validation approach to evaluate whether the inclusion of commercial fisheries data in the integrated model is not in direct contradiction with the survey data. Following our approach, the results indicated that the use of commercial fisheries data is suitable for the integrated model. Across all age groups, our results demonstrated how commercial fisheries supplied additional information on cod’s spatiotemporal abundance dynamics, highlighting sometimes abundance hot spots that were not detected by the survey model alone. Additionally, the integrated model provided a reduction of up to 20% and 10% in the uncertainty (SE) of the predicted abundance fields and fixed-effect parameters, respectively. The proposed model represents thus a valuable benchmark for evaluating spatiotemporal dynamics of fish, and strengthens the science-based advice for marine policymakers.","container-title":"Ecological Applications","DOI":"10.1002/eap.2453","ISSN":"1939-5582","issue":"8","language":"en","note":"_eprint: https://onlinelibrary.wiley.com/doi/pdf/10.1002/eap.2453","page":"e02453","source":"Wiley Online Library","title":"Bridging the gap between commercial fisheries and survey data to model the spatiotemporal dynamics of marine species","volume":"31","author":[{"family":"Rufener","given":"Marie-Christine"},{"family":"Kristensen","given":"Kasper"},{"family":"Nielsen","given":"J. Rasmus"},{"family":"Bastardie","given":"Francois"}],"issued":{"date-parts":[["2021"]]},"citation-key":"rufenerBridgingGapCommercial2021a"}},{"id":3941,"uris":["http://zotero.org/users/6116610/items/IY87XPWL"],"itemData":{"id":3941,"type":"article-journal","abstract":"Many statistical models in ecology follow the state space paradigm. For such models, the important step of model validation rarely receives as much attention as estimation or hypothesis testing, perhaps due to lack of available algorithms and software. Model validation is often based on a naive adaptation of Pearson residuals, i.e. the difference between observations and posterior means, even if this approach is flawed. Here, we consider validation of state space models through one-step prediction errors, and discuss principles and practicalities arising when the model has been fitted with a tool for estimation in general mixed effects models. Implementing one-step predictions in the R package Template Model Builder, we demonstrate that it is possible to perform model validation with little effort, even if the ecological model is multivariate, has non-linear dynamics, and whether observations are continuous or discrete. With both simulated data, and a real data set related to geolocation of seals, we demonstrate both the potential and the limitations of the techniques. Our results fill a need for convenient methods for validating a state space model, or alternatively, rejecting it while indicating useful directions in which the model could be improved.","container-title":"Environmental and Ecological Statistics","DOI":"10.1007/s10651-017-0372-4","ISSN":"1573-3009","issue":"2","journalAbbreviation":"Environ Ecol Stat","language":"en","page":"317-339","source":"Springer Link","title":"Validation of ecological state space models using the Laplace approximation","volume":"24","author":[{"family":"Thygesen","given":"Uffe Høgsbro"},{"family":"Albertsen","given":"Christoffer Moesgaard"},{"family":"Berg","given":"Casper Willestofte"},{"family":"Kristensen","given":"Kasper"},{"family":"Nielsen","given":"Anders"}],"issued":{"date-parts":[["2017",6,1]]},"citation-key":"thygesenValidationEcologicalState2017"}}],"schema":"https://github.com/citation-style-language/schema/raw/master/csl-citation.json"} </w:instrText>
      </w:r>
      <w:r w:rsidR="00F03C00">
        <w:fldChar w:fldCharType="separate"/>
      </w:r>
      <w:r w:rsidR="00F03C00">
        <w:rPr>
          <w:noProof/>
        </w:rPr>
        <w:t>[3,4]</w:t>
      </w:r>
      <w:r w:rsidR="00F03C00">
        <w:fldChar w:fldCharType="end"/>
      </w:r>
      <w:r w:rsidR="00F261A2">
        <w:t>.</w:t>
      </w:r>
    </w:p>
    <w:p w14:paraId="0DF5B540" w14:textId="26371E9C" w:rsidR="00AC4AEA" w:rsidRPr="00487AAD" w:rsidRDefault="00AC4AEA" w:rsidP="001D172A">
      <w:pPr>
        <w:spacing w:line="480" w:lineRule="auto"/>
        <w:contextualSpacing/>
        <w:jc w:val="both"/>
      </w:pPr>
    </w:p>
    <w:p w14:paraId="2B9E0FA7" w14:textId="69CB505C" w:rsidR="00AC4AEA" w:rsidRPr="00487AAD" w:rsidRDefault="00AC4AEA" w:rsidP="001D172A">
      <w:pPr>
        <w:spacing w:line="480" w:lineRule="auto"/>
        <w:contextualSpacing/>
        <w:jc w:val="both"/>
      </w:pPr>
    </w:p>
    <w:p w14:paraId="37D6B955" w14:textId="4390B889" w:rsidR="00AC4AEA" w:rsidRPr="00487AAD" w:rsidRDefault="00AC4AEA" w:rsidP="001D172A">
      <w:pPr>
        <w:spacing w:line="480" w:lineRule="auto"/>
        <w:contextualSpacing/>
        <w:jc w:val="both"/>
      </w:pPr>
    </w:p>
    <w:p w14:paraId="220444A0" w14:textId="18C97456" w:rsidR="00AC4AEA" w:rsidRPr="00487AAD" w:rsidRDefault="00AC4AEA" w:rsidP="001D172A">
      <w:pPr>
        <w:spacing w:line="480" w:lineRule="auto"/>
        <w:contextualSpacing/>
        <w:jc w:val="both"/>
      </w:pPr>
    </w:p>
    <w:p w14:paraId="0380C24A" w14:textId="7DAA4973" w:rsidR="00AC4AEA" w:rsidRPr="00487AAD" w:rsidRDefault="00AC4AEA" w:rsidP="001D172A">
      <w:pPr>
        <w:spacing w:line="480" w:lineRule="auto"/>
        <w:contextualSpacing/>
        <w:jc w:val="both"/>
      </w:pPr>
    </w:p>
    <w:p w14:paraId="08D0C64E" w14:textId="4C5445D3" w:rsidR="00AC4AEA" w:rsidRPr="00487AAD" w:rsidRDefault="00AC4AEA" w:rsidP="001D172A">
      <w:pPr>
        <w:spacing w:line="480" w:lineRule="auto"/>
        <w:contextualSpacing/>
        <w:jc w:val="both"/>
      </w:pPr>
    </w:p>
    <w:p w14:paraId="58077EED" w14:textId="329D2AAE" w:rsidR="00AC4AEA" w:rsidRPr="00487AAD" w:rsidRDefault="00AC4AEA" w:rsidP="001D172A">
      <w:pPr>
        <w:spacing w:line="480" w:lineRule="auto"/>
        <w:contextualSpacing/>
        <w:jc w:val="both"/>
      </w:pPr>
    </w:p>
    <w:p w14:paraId="784C881C" w14:textId="658EAF9F" w:rsidR="00AC4AEA" w:rsidRPr="00487AAD" w:rsidRDefault="000E0BA0" w:rsidP="00AC4AEA">
      <w:pPr>
        <w:spacing w:line="480" w:lineRule="auto"/>
        <w:contextualSpacing/>
        <w:jc w:val="both"/>
      </w:pPr>
      <w:r>
        <w:rPr>
          <w:noProof/>
          <w:lang w:val="sv-SE" w:eastAsia="sv-SE"/>
        </w:rPr>
        <w:lastRenderedPageBreak/>
        <w:drawing>
          <wp:inline distT="0" distB="0" distL="0" distR="0" wp14:anchorId="2DF4647E" wp14:editId="41F00BC3">
            <wp:extent cx="5731510" cy="5731510"/>
            <wp:effectExtent l="0" t="0" r="0" b="0"/>
            <wp:docPr id="18" name="Picture 1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5A1895" w14:textId="7BEAE0B5" w:rsidR="00AC4AEA" w:rsidRPr="00487AAD" w:rsidRDefault="00AC4AEA" w:rsidP="00AC4AEA">
      <w:pPr>
        <w:spacing w:line="480" w:lineRule="auto"/>
        <w:contextualSpacing/>
        <w:jc w:val="both"/>
      </w:pPr>
      <w:r w:rsidRPr="00487AAD">
        <w:t>Fig. S</w:t>
      </w:r>
      <w:r w:rsidR="006B0DF5">
        <w:t>6</w:t>
      </w:r>
      <w:r w:rsidRPr="00487AAD">
        <w:t xml:space="preserve">. </w:t>
      </w:r>
      <w:r w:rsidR="0058096A" w:rsidRPr="00487AAD">
        <w:t>Condition model residuals plotted in space.</w:t>
      </w:r>
    </w:p>
    <w:p w14:paraId="704DFFC5" w14:textId="77777777" w:rsidR="00AC4AEA" w:rsidRPr="00487AAD" w:rsidRDefault="00AC4AEA" w:rsidP="001D172A">
      <w:pPr>
        <w:spacing w:line="480" w:lineRule="auto"/>
        <w:contextualSpacing/>
        <w:jc w:val="both"/>
      </w:pPr>
    </w:p>
    <w:p w14:paraId="2A671020" w14:textId="77563B03" w:rsidR="00731208" w:rsidRPr="00487AAD" w:rsidRDefault="00731208" w:rsidP="001D172A">
      <w:pPr>
        <w:spacing w:line="480" w:lineRule="auto"/>
        <w:contextualSpacing/>
        <w:jc w:val="both"/>
      </w:pPr>
    </w:p>
    <w:p w14:paraId="27E4F758" w14:textId="2CAC07FE" w:rsidR="00991360" w:rsidRPr="00487AAD" w:rsidRDefault="00991360" w:rsidP="001D172A">
      <w:pPr>
        <w:spacing w:line="480" w:lineRule="auto"/>
        <w:contextualSpacing/>
        <w:jc w:val="both"/>
      </w:pPr>
    </w:p>
    <w:p w14:paraId="5EBB57D0" w14:textId="7CADADE2" w:rsidR="0095089E" w:rsidRPr="00487AAD" w:rsidRDefault="0095089E" w:rsidP="001D172A">
      <w:pPr>
        <w:spacing w:line="480" w:lineRule="auto"/>
        <w:contextualSpacing/>
        <w:jc w:val="both"/>
      </w:pPr>
    </w:p>
    <w:p w14:paraId="2DF4A519" w14:textId="1D6E7C70" w:rsidR="0095089E" w:rsidRPr="00487AAD" w:rsidRDefault="0095089E" w:rsidP="001D172A">
      <w:pPr>
        <w:spacing w:line="480" w:lineRule="auto"/>
        <w:contextualSpacing/>
        <w:jc w:val="both"/>
      </w:pPr>
    </w:p>
    <w:p w14:paraId="32A88BB0" w14:textId="07039EDB" w:rsidR="0095089E" w:rsidRPr="00487AAD" w:rsidRDefault="0095089E" w:rsidP="001D172A">
      <w:pPr>
        <w:spacing w:line="480" w:lineRule="auto"/>
        <w:contextualSpacing/>
        <w:jc w:val="both"/>
      </w:pPr>
    </w:p>
    <w:p w14:paraId="30F1E8B6" w14:textId="4B796DF3" w:rsidR="0095089E" w:rsidRPr="00487AAD" w:rsidRDefault="0095089E" w:rsidP="001D172A">
      <w:pPr>
        <w:spacing w:line="480" w:lineRule="auto"/>
        <w:contextualSpacing/>
        <w:jc w:val="both"/>
      </w:pPr>
    </w:p>
    <w:p w14:paraId="2E60595A" w14:textId="6649A4B1" w:rsidR="0095089E" w:rsidRPr="00487AAD" w:rsidRDefault="00116221" w:rsidP="001D172A">
      <w:pPr>
        <w:spacing w:line="480" w:lineRule="auto"/>
        <w:contextualSpacing/>
        <w:jc w:val="both"/>
      </w:pPr>
      <w:r>
        <w:rPr>
          <w:noProof/>
          <w:lang w:val="sv-SE" w:eastAsia="sv-SE"/>
        </w:rPr>
        <w:lastRenderedPageBreak/>
        <w:drawing>
          <wp:inline distT="0" distB="0" distL="0" distR="0" wp14:anchorId="32400A2B" wp14:editId="13C44C71">
            <wp:extent cx="5731510" cy="5731510"/>
            <wp:effectExtent l="0" t="0" r="0" b="0"/>
            <wp:docPr id="19" name="Picture 19"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Diagram&#10;&#10;Description automatically generated with medium confidenc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E744BE" w14:textId="555B4095" w:rsidR="00991360" w:rsidRPr="00487AAD" w:rsidRDefault="00991360" w:rsidP="001D172A">
      <w:pPr>
        <w:spacing w:line="480" w:lineRule="auto"/>
        <w:contextualSpacing/>
        <w:jc w:val="both"/>
      </w:pPr>
      <w:r w:rsidRPr="00487AAD">
        <w:t>Fig. S</w:t>
      </w:r>
      <w:r w:rsidR="003C5227">
        <w:t>7</w:t>
      </w:r>
      <w:r w:rsidRPr="00487AAD">
        <w:t>.</w:t>
      </w:r>
      <w:r w:rsidR="00B76C31" w:rsidRPr="00487AAD">
        <w:t xml:space="preserve"> Spatiotemporal random effects for the condition model</w:t>
      </w:r>
      <w:r w:rsidR="006C5135" w:rsidRPr="00487AAD">
        <w:t>.</w:t>
      </w:r>
    </w:p>
    <w:p w14:paraId="4746889B" w14:textId="77F36BF6" w:rsidR="006C5135" w:rsidRPr="00487AAD" w:rsidRDefault="006C5135" w:rsidP="001D172A">
      <w:pPr>
        <w:spacing w:line="480" w:lineRule="auto"/>
        <w:contextualSpacing/>
        <w:jc w:val="both"/>
      </w:pPr>
    </w:p>
    <w:p w14:paraId="5081AB69" w14:textId="1999BC7B" w:rsidR="006C5135" w:rsidRPr="00487AAD" w:rsidRDefault="006C5135" w:rsidP="001D172A">
      <w:pPr>
        <w:spacing w:line="480" w:lineRule="auto"/>
        <w:contextualSpacing/>
        <w:jc w:val="both"/>
      </w:pPr>
    </w:p>
    <w:p w14:paraId="39E06C49" w14:textId="71A70FCC" w:rsidR="006C5135" w:rsidRPr="00487AAD" w:rsidRDefault="006C5135" w:rsidP="001D172A">
      <w:pPr>
        <w:spacing w:line="480" w:lineRule="auto"/>
        <w:contextualSpacing/>
        <w:jc w:val="both"/>
      </w:pPr>
    </w:p>
    <w:p w14:paraId="3115F8CD" w14:textId="32F69555" w:rsidR="006C5135" w:rsidRPr="00487AAD" w:rsidRDefault="006C5135" w:rsidP="001D172A">
      <w:pPr>
        <w:spacing w:line="480" w:lineRule="auto"/>
        <w:contextualSpacing/>
        <w:jc w:val="both"/>
      </w:pPr>
    </w:p>
    <w:p w14:paraId="38CBB4F2" w14:textId="79E9844C" w:rsidR="006C5135" w:rsidRPr="00487AAD" w:rsidRDefault="006C5135" w:rsidP="001D172A">
      <w:pPr>
        <w:spacing w:line="480" w:lineRule="auto"/>
        <w:contextualSpacing/>
        <w:jc w:val="both"/>
      </w:pPr>
    </w:p>
    <w:p w14:paraId="0E855664" w14:textId="2C4FFAB1" w:rsidR="006C5135" w:rsidRPr="00487AAD" w:rsidRDefault="006C5135" w:rsidP="001D172A">
      <w:pPr>
        <w:spacing w:line="480" w:lineRule="auto"/>
        <w:contextualSpacing/>
        <w:jc w:val="both"/>
      </w:pPr>
    </w:p>
    <w:p w14:paraId="13513344" w14:textId="2D287ED0" w:rsidR="006C5135" w:rsidRPr="00487AAD" w:rsidRDefault="006C5135" w:rsidP="001D172A">
      <w:pPr>
        <w:spacing w:line="480" w:lineRule="auto"/>
        <w:contextualSpacing/>
        <w:jc w:val="both"/>
      </w:pPr>
    </w:p>
    <w:p w14:paraId="71ABB444" w14:textId="1D0CFF0F" w:rsidR="006C5135" w:rsidRPr="00487AAD" w:rsidRDefault="00116221" w:rsidP="001D172A">
      <w:pPr>
        <w:spacing w:line="480" w:lineRule="auto"/>
        <w:contextualSpacing/>
        <w:jc w:val="both"/>
      </w:pPr>
      <w:r>
        <w:rPr>
          <w:noProof/>
          <w:lang w:val="sv-SE" w:eastAsia="sv-SE"/>
        </w:rPr>
        <w:lastRenderedPageBreak/>
        <w:drawing>
          <wp:inline distT="0" distB="0" distL="0" distR="0" wp14:anchorId="16A1A717" wp14:editId="14B84324">
            <wp:extent cx="5731207" cy="5042780"/>
            <wp:effectExtent l="0" t="0" r="0" b="0"/>
            <wp:docPr id="20" name="Picture 2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Map&#10;&#10;Description automatically generated"/>
                    <pic:cNvPicPr/>
                  </pic:nvPicPr>
                  <pic:blipFill rotWithShape="1">
                    <a:blip r:embed="rId12" cstate="print">
                      <a:extLst>
                        <a:ext uri="{28A0092B-C50C-407E-A947-70E740481C1C}">
                          <a14:useLocalDpi xmlns:a14="http://schemas.microsoft.com/office/drawing/2010/main" val="0"/>
                        </a:ext>
                      </a:extLst>
                    </a:blip>
                    <a:srcRect t="6476" b="5536"/>
                    <a:stretch/>
                  </pic:blipFill>
                  <pic:spPr bwMode="auto">
                    <a:xfrm>
                      <a:off x="0" y="0"/>
                      <a:ext cx="5731510" cy="5043046"/>
                    </a:xfrm>
                    <a:prstGeom prst="rect">
                      <a:avLst/>
                    </a:prstGeom>
                    <a:ln>
                      <a:noFill/>
                    </a:ln>
                    <a:extLst>
                      <a:ext uri="{53640926-AAD7-44D8-BBD7-CCE9431645EC}">
                        <a14:shadowObscured xmlns:a14="http://schemas.microsoft.com/office/drawing/2010/main"/>
                      </a:ext>
                    </a:extLst>
                  </pic:spPr>
                </pic:pic>
              </a:graphicData>
            </a:graphic>
          </wp:inline>
        </w:drawing>
      </w:r>
    </w:p>
    <w:p w14:paraId="1F02289E" w14:textId="0D9CB873" w:rsidR="006C5135" w:rsidRPr="00487AAD" w:rsidRDefault="00556DBD" w:rsidP="006C5135">
      <w:pPr>
        <w:spacing w:line="480" w:lineRule="auto"/>
        <w:contextualSpacing/>
        <w:jc w:val="both"/>
      </w:pPr>
      <w:r w:rsidRPr="00487AAD">
        <w:t>Fig. S</w:t>
      </w:r>
      <w:r w:rsidR="00A42DEF">
        <w:t>8</w:t>
      </w:r>
      <w:r w:rsidRPr="00487AAD">
        <w:t>.</w:t>
      </w:r>
      <w:r w:rsidR="000E48C1" w:rsidRPr="00487AAD">
        <w:t xml:space="preserve"> </w:t>
      </w:r>
      <w:r w:rsidR="006C5135" w:rsidRPr="00487AAD">
        <w:t>Spatial random effects for the condition model.</w:t>
      </w:r>
    </w:p>
    <w:p w14:paraId="442AC1E1" w14:textId="6B4F4A84" w:rsidR="00AD2543" w:rsidRDefault="00AD2543" w:rsidP="0059680A">
      <w:pPr>
        <w:spacing w:line="480" w:lineRule="auto"/>
        <w:contextualSpacing/>
        <w:jc w:val="center"/>
      </w:pPr>
    </w:p>
    <w:p w14:paraId="5BEAA50F" w14:textId="23AAEA7C" w:rsidR="00EC7FED" w:rsidRDefault="00EC7FED" w:rsidP="0059680A">
      <w:pPr>
        <w:spacing w:line="480" w:lineRule="auto"/>
        <w:contextualSpacing/>
        <w:jc w:val="center"/>
      </w:pPr>
    </w:p>
    <w:p w14:paraId="6EF26C76" w14:textId="6537EDC4" w:rsidR="00EC7FED" w:rsidRDefault="00EC7FED" w:rsidP="0059680A">
      <w:pPr>
        <w:spacing w:line="480" w:lineRule="auto"/>
        <w:contextualSpacing/>
        <w:jc w:val="center"/>
      </w:pPr>
    </w:p>
    <w:p w14:paraId="2DA95EA2" w14:textId="55A02BF1" w:rsidR="00EC7FED" w:rsidRDefault="00EC7FED" w:rsidP="0059680A">
      <w:pPr>
        <w:spacing w:line="480" w:lineRule="auto"/>
        <w:contextualSpacing/>
        <w:jc w:val="center"/>
      </w:pPr>
    </w:p>
    <w:p w14:paraId="7CC29423" w14:textId="4FBA0FE1" w:rsidR="00EC7FED" w:rsidRDefault="00EC7FED" w:rsidP="0059680A">
      <w:pPr>
        <w:spacing w:line="480" w:lineRule="auto"/>
        <w:contextualSpacing/>
        <w:jc w:val="center"/>
      </w:pPr>
    </w:p>
    <w:p w14:paraId="30000CAC" w14:textId="0CF2E579" w:rsidR="00EC7FED" w:rsidRDefault="00EC7FED" w:rsidP="0059680A">
      <w:pPr>
        <w:spacing w:line="480" w:lineRule="auto"/>
        <w:contextualSpacing/>
        <w:jc w:val="center"/>
      </w:pPr>
    </w:p>
    <w:p w14:paraId="5D5A1544" w14:textId="63EEC863" w:rsidR="00EC7FED" w:rsidRDefault="00EC7FED" w:rsidP="0059680A">
      <w:pPr>
        <w:spacing w:line="480" w:lineRule="auto"/>
        <w:contextualSpacing/>
        <w:jc w:val="center"/>
      </w:pPr>
    </w:p>
    <w:p w14:paraId="5A8A7360" w14:textId="0C791BEB" w:rsidR="00EC7FED" w:rsidRDefault="00EC7FED" w:rsidP="0059680A">
      <w:pPr>
        <w:spacing w:line="480" w:lineRule="auto"/>
        <w:contextualSpacing/>
        <w:jc w:val="center"/>
      </w:pPr>
    </w:p>
    <w:p w14:paraId="1D30CB62" w14:textId="73F72D3D" w:rsidR="00EC7FED" w:rsidRDefault="00EC7FED" w:rsidP="0059680A">
      <w:pPr>
        <w:spacing w:line="480" w:lineRule="auto"/>
        <w:contextualSpacing/>
        <w:jc w:val="center"/>
      </w:pPr>
    </w:p>
    <w:p w14:paraId="6C8F77AA" w14:textId="1AAF42CA" w:rsidR="00EC7FED" w:rsidRPr="00487AAD" w:rsidRDefault="00B828F3" w:rsidP="0059680A">
      <w:pPr>
        <w:spacing w:line="480" w:lineRule="auto"/>
        <w:contextualSpacing/>
        <w:jc w:val="center"/>
      </w:pPr>
      <w:r>
        <w:rPr>
          <w:noProof/>
          <w:lang w:val="sv-SE" w:eastAsia="sv-SE"/>
        </w:rPr>
        <w:lastRenderedPageBreak/>
        <w:drawing>
          <wp:inline distT="0" distB="0" distL="0" distR="0" wp14:anchorId="50A20A29" wp14:editId="5366A2BB">
            <wp:extent cx="5731510" cy="5731510"/>
            <wp:effectExtent l="0" t="0" r="0" b="0"/>
            <wp:docPr id="23" name="Picture 23"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Shape, arr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1D8EF28" w14:textId="631FA0B0" w:rsidR="00CA7BB0" w:rsidRPr="00C038C3" w:rsidRDefault="00AD2543" w:rsidP="00CA7BB0">
      <w:pPr>
        <w:spacing w:line="480" w:lineRule="auto"/>
        <w:contextualSpacing/>
        <w:mirrorIndents/>
        <w:jc w:val="both"/>
        <w:rPr>
          <w:b/>
          <w:bCs/>
        </w:rPr>
      </w:pPr>
      <w:r w:rsidRPr="00487AAD">
        <w:t>Fig. S</w:t>
      </w:r>
      <w:r w:rsidR="00916444">
        <w:t>9</w:t>
      </w:r>
      <w:r w:rsidRPr="00487AAD">
        <w:t xml:space="preserve">. </w:t>
      </w:r>
      <w:r w:rsidR="00CA7BB0" w:rsidRPr="00C038C3">
        <w:t xml:space="preserve">Predicted condition </w:t>
      </w:r>
      <w:r w:rsidR="00CA7BB0">
        <w:t xml:space="preserve">factor </w:t>
      </w:r>
      <w:r w:rsidR="00CA7BB0" w:rsidRPr="00C038C3">
        <w:t xml:space="preserve">with </w:t>
      </w:r>
      <w:r w:rsidR="00F70FB3">
        <w:t>spatially varying</w:t>
      </w:r>
      <w:r w:rsidR="00CA7BB0">
        <w:t xml:space="preserve"> </w:t>
      </w:r>
      <w:r w:rsidR="00CA7BB0" w:rsidRPr="00C038C3">
        <w:t xml:space="preserve">covariates set to </w:t>
      </w:r>
      <w:r w:rsidR="00CA7BB0">
        <w:t xml:space="preserve">their true values </w:t>
      </w:r>
      <w:r w:rsidR="00CA7BB0" w:rsidRPr="00C038C3">
        <w:t>(</w:t>
      </w:r>
      <w:r w:rsidR="00CA7BB0" w:rsidRPr="00B54513">
        <w:t xml:space="preserve">ICES rectangles with missing pelagic data were given the </w:t>
      </w:r>
      <w:r w:rsidR="00B54513" w:rsidRPr="00B54513">
        <w:t>subdivision</w:t>
      </w:r>
      <w:r w:rsidR="00CA7BB0" w:rsidRPr="00B54513">
        <w:t xml:space="preserve"> mean, see </w:t>
      </w:r>
      <w:r w:rsidR="00CA7BB0" w:rsidRPr="00B54513">
        <w:rPr>
          <w:i/>
          <w:iCs/>
          <w:color w:val="000000" w:themeColor="text1"/>
        </w:rPr>
        <w:t>SI Appendix</w:t>
      </w:r>
      <w:r w:rsidR="00CA7BB0" w:rsidRPr="00B54513">
        <w:rPr>
          <w:color w:val="000000" w:themeColor="text1"/>
        </w:rPr>
        <w:t>, Fig. S</w:t>
      </w:r>
      <w:r w:rsidR="00B54513" w:rsidRPr="00B54513">
        <w:rPr>
          <w:color w:val="000000" w:themeColor="text1"/>
        </w:rPr>
        <w:t>24</w:t>
      </w:r>
      <w:r w:rsidR="00CA7BB0" w:rsidRPr="00B54513">
        <w:t>)</w:t>
      </w:r>
      <w:r w:rsidR="00B828F3">
        <w:t>.</w:t>
      </w:r>
      <w:r w:rsidR="00CA7BB0" w:rsidRPr="00C038C3">
        <w:rPr>
          <w:color w:val="000000" w:themeColor="text1"/>
        </w:rPr>
        <w:t xml:space="preserve"> </w:t>
      </w:r>
    </w:p>
    <w:p w14:paraId="593436E2" w14:textId="5AF1408A" w:rsidR="00AD2543" w:rsidRDefault="00AD2543" w:rsidP="00AD2543">
      <w:pPr>
        <w:spacing w:line="480" w:lineRule="auto"/>
        <w:contextualSpacing/>
        <w:jc w:val="both"/>
      </w:pPr>
    </w:p>
    <w:p w14:paraId="7445CF9D" w14:textId="353A9FF0" w:rsidR="00661A23" w:rsidRDefault="00661A23" w:rsidP="00AD2543">
      <w:pPr>
        <w:spacing w:line="480" w:lineRule="auto"/>
        <w:contextualSpacing/>
        <w:jc w:val="both"/>
      </w:pPr>
    </w:p>
    <w:p w14:paraId="2516953A" w14:textId="6E67A025" w:rsidR="00661A23" w:rsidRDefault="00661A23" w:rsidP="00AD2543">
      <w:pPr>
        <w:spacing w:line="480" w:lineRule="auto"/>
        <w:contextualSpacing/>
        <w:jc w:val="both"/>
      </w:pPr>
    </w:p>
    <w:p w14:paraId="6D7899D3" w14:textId="62BC2B09" w:rsidR="00847ED2" w:rsidRDefault="00847ED2" w:rsidP="006C5135">
      <w:pPr>
        <w:spacing w:line="480" w:lineRule="auto"/>
        <w:contextualSpacing/>
        <w:jc w:val="both"/>
      </w:pPr>
    </w:p>
    <w:p w14:paraId="67CBE883" w14:textId="7083E2C6" w:rsidR="00FD11AA" w:rsidRDefault="00FD11AA" w:rsidP="006C5135">
      <w:pPr>
        <w:spacing w:line="480" w:lineRule="auto"/>
        <w:contextualSpacing/>
        <w:jc w:val="both"/>
      </w:pPr>
    </w:p>
    <w:p w14:paraId="0E9FA6E4" w14:textId="6481722B" w:rsidR="00FD11AA" w:rsidRPr="00487AAD" w:rsidRDefault="00D05651" w:rsidP="006C5135">
      <w:pPr>
        <w:spacing w:line="480" w:lineRule="auto"/>
        <w:contextualSpacing/>
        <w:jc w:val="both"/>
      </w:pPr>
      <w:r>
        <w:rPr>
          <w:noProof/>
          <w:lang w:val="sv-SE" w:eastAsia="sv-SE"/>
        </w:rPr>
        <w:drawing>
          <wp:inline distT="0" distB="0" distL="0" distR="0" wp14:anchorId="5505D8FA" wp14:editId="7CB97FCA">
            <wp:extent cx="5731244" cy="3476531"/>
            <wp:effectExtent l="0" t="0" r="0" b="3810"/>
            <wp:docPr id="24" name="Picture 2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Diagram&#10;&#10;Description automatically generated"/>
                    <pic:cNvPicPr/>
                  </pic:nvPicPr>
                  <pic:blipFill rotWithShape="1">
                    <a:blip r:embed="rId14" cstate="print">
                      <a:extLst>
                        <a:ext uri="{28A0092B-C50C-407E-A947-70E740481C1C}">
                          <a14:useLocalDpi xmlns:a14="http://schemas.microsoft.com/office/drawing/2010/main" val="0"/>
                        </a:ext>
                      </a:extLst>
                    </a:blip>
                    <a:srcRect t="19429" b="19912"/>
                    <a:stretch/>
                  </pic:blipFill>
                  <pic:spPr bwMode="auto">
                    <a:xfrm>
                      <a:off x="0" y="0"/>
                      <a:ext cx="5731510" cy="3476692"/>
                    </a:xfrm>
                    <a:prstGeom prst="rect">
                      <a:avLst/>
                    </a:prstGeom>
                    <a:ln>
                      <a:noFill/>
                    </a:ln>
                    <a:extLst>
                      <a:ext uri="{53640926-AAD7-44D8-BBD7-CCE9431645EC}">
                        <a14:shadowObscured xmlns:a14="http://schemas.microsoft.com/office/drawing/2010/main"/>
                      </a:ext>
                    </a:extLst>
                  </pic:spPr>
                </pic:pic>
              </a:graphicData>
            </a:graphic>
          </wp:inline>
        </w:drawing>
      </w:r>
    </w:p>
    <w:p w14:paraId="5AAAD715" w14:textId="29DD44CA" w:rsidR="002B0E3D" w:rsidRDefault="002B0E3D" w:rsidP="002B0E3D">
      <w:pPr>
        <w:spacing w:line="480" w:lineRule="auto"/>
        <w:contextualSpacing/>
        <w:jc w:val="both"/>
      </w:pPr>
      <w:r w:rsidRPr="00487AAD">
        <w:t>Fig. S</w:t>
      </w:r>
      <w:r w:rsidR="006A5F12">
        <w:t>1</w:t>
      </w:r>
      <w:r w:rsidR="00315498">
        <w:t>0</w:t>
      </w:r>
      <w:r w:rsidRPr="00487AAD">
        <w:t xml:space="preserve">. Marginal effects from the condition model for </w:t>
      </w:r>
      <w:r w:rsidR="005D4890">
        <w:t xml:space="preserve">selected </w:t>
      </w:r>
      <w:r w:rsidRPr="00487AAD">
        <w:t>covariates.</w:t>
      </w:r>
    </w:p>
    <w:p w14:paraId="13269FF3" w14:textId="697FE058" w:rsidR="00631731" w:rsidRDefault="00631731" w:rsidP="00507DCD">
      <w:pPr>
        <w:spacing w:line="480" w:lineRule="auto"/>
        <w:contextualSpacing/>
        <w:jc w:val="center"/>
        <w:rPr>
          <w:noProof/>
        </w:rPr>
      </w:pPr>
    </w:p>
    <w:p w14:paraId="69CE8621" w14:textId="722A7149" w:rsidR="00624FDC" w:rsidRDefault="00624FDC" w:rsidP="00507DCD">
      <w:pPr>
        <w:spacing w:line="480" w:lineRule="auto"/>
        <w:contextualSpacing/>
        <w:jc w:val="center"/>
        <w:rPr>
          <w:noProof/>
        </w:rPr>
      </w:pPr>
    </w:p>
    <w:p w14:paraId="6148FB2C" w14:textId="47D8B85A" w:rsidR="00624FDC" w:rsidRDefault="00624FDC" w:rsidP="00507DCD">
      <w:pPr>
        <w:spacing w:line="480" w:lineRule="auto"/>
        <w:contextualSpacing/>
        <w:jc w:val="center"/>
        <w:rPr>
          <w:noProof/>
        </w:rPr>
      </w:pPr>
    </w:p>
    <w:p w14:paraId="602527B7" w14:textId="0C717B37" w:rsidR="00624FDC" w:rsidRDefault="00624FDC" w:rsidP="00507DCD">
      <w:pPr>
        <w:spacing w:line="480" w:lineRule="auto"/>
        <w:contextualSpacing/>
        <w:jc w:val="center"/>
        <w:rPr>
          <w:noProof/>
        </w:rPr>
      </w:pPr>
    </w:p>
    <w:p w14:paraId="78909763" w14:textId="5E0CA9D3" w:rsidR="00624FDC" w:rsidRDefault="00624FDC" w:rsidP="00507DCD">
      <w:pPr>
        <w:spacing w:line="480" w:lineRule="auto"/>
        <w:contextualSpacing/>
        <w:jc w:val="center"/>
        <w:rPr>
          <w:noProof/>
        </w:rPr>
      </w:pPr>
    </w:p>
    <w:p w14:paraId="26DBDD0B" w14:textId="5BBBBD38" w:rsidR="00624FDC" w:rsidRDefault="00624FDC" w:rsidP="00507DCD">
      <w:pPr>
        <w:spacing w:line="480" w:lineRule="auto"/>
        <w:contextualSpacing/>
        <w:jc w:val="center"/>
        <w:rPr>
          <w:noProof/>
        </w:rPr>
      </w:pPr>
    </w:p>
    <w:p w14:paraId="4C56FF76" w14:textId="40931DD8" w:rsidR="00624FDC" w:rsidRDefault="00624FDC" w:rsidP="00507DCD">
      <w:pPr>
        <w:spacing w:line="480" w:lineRule="auto"/>
        <w:contextualSpacing/>
        <w:jc w:val="center"/>
        <w:rPr>
          <w:noProof/>
        </w:rPr>
      </w:pPr>
    </w:p>
    <w:p w14:paraId="66ECC859" w14:textId="24CEF937" w:rsidR="00624FDC" w:rsidRDefault="00624FDC" w:rsidP="00507DCD">
      <w:pPr>
        <w:spacing w:line="480" w:lineRule="auto"/>
        <w:contextualSpacing/>
        <w:jc w:val="center"/>
        <w:rPr>
          <w:noProof/>
        </w:rPr>
      </w:pPr>
    </w:p>
    <w:p w14:paraId="333B88A0" w14:textId="0DF52D35" w:rsidR="00624FDC" w:rsidRDefault="00624FDC" w:rsidP="00507DCD">
      <w:pPr>
        <w:spacing w:line="480" w:lineRule="auto"/>
        <w:contextualSpacing/>
        <w:jc w:val="center"/>
        <w:rPr>
          <w:noProof/>
        </w:rPr>
      </w:pPr>
    </w:p>
    <w:p w14:paraId="11D3FDE2" w14:textId="0CBF805A" w:rsidR="00624FDC" w:rsidRDefault="00624FDC" w:rsidP="00507DCD">
      <w:pPr>
        <w:spacing w:line="480" w:lineRule="auto"/>
        <w:contextualSpacing/>
        <w:jc w:val="center"/>
        <w:rPr>
          <w:noProof/>
        </w:rPr>
      </w:pPr>
    </w:p>
    <w:p w14:paraId="29ABA77B" w14:textId="3944E8A9" w:rsidR="00624FDC" w:rsidRDefault="00624FDC" w:rsidP="00507DCD">
      <w:pPr>
        <w:spacing w:line="480" w:lineRule="auto"/>
        <w:contextualSpacing/>
        <w:jc w:val="center"/>
        <w:rPr>
          <w:noProof/>
        </w:rPr>
      </w:pPr>
    </w:p>
    <w:p w14:paraId="239E601B" w14:textId="0DD9B4F1" w:rsidR="00624FDC" w:rsidRDefault="00624FDC" w:rsidP="00507DCD">
      <w:pPr>
        <w:spacing w:line="480" w:lineRule="auto"/>
        <w:contextualSpacing/>
        <w:jc w:val="center"/>
        <w:rPr>
          <w:noProof/>
        </w:rPr>
      </w:pPr>
    </w:p>
    <w:p w14:paraId="73FF3FD0" w14:textId="22400C98" w:rsidR="00624FDC" w:rsidRDefault="00624FDC" w:rsidP="00507DCD">
      <w:pPr>
        <w:spacing w:line="480" w:lineRule="auto"/>
        <w:contextualSpacing/>
        <w:jc w:val="center"/>
        <w:rPr>
          <w:noProof/>
        </w:rPr>
      </w:pPr>
    </w:p>
    <w:p w14:paraId="0E2FEAC7" w14:textId="5F4E99AD" w:rsidR="00624FDC" w:rsidRDefault="00624FDC" w:rsidP="00507DCD">
      <w:pPr>
        <w:spacing w:line="480" w:lineRule="auto"/>
        <w:contextualSpacing/>
        <w:jc w:val="center"/>
        <w:rPr>
          <w:noProof/>
        </w:rPr>
      </w:pPr>
    </w:p>
    <w:p w14:paraId="656A6354" w14:textId="49434C85" w:rsidR="00624FDC" w:rsidRDefault="0033587D" w:rsidP="00507DCD">
      <w:pPr>
        <w:spacing w:line="480" w:lineRule="auto"/>
        <w:contextualSpacing/>
        <w:jc w:val="center"/>
      </w:pPr>
      <w:r>
        <w:rPr>
          <w:noProof/>
          <w:lang w:val="sv-SE" w:eastAsia="sv-SE"/>
        </w:rPr>
        <w:lastRenderedPageBreak/>
        <w:drawing>
          <wp:inline distT="0" distB="0" distL="0" distR="0" wp14:anchorId="35DB740B" wp14:editId="7D0C15C9">
            <wp:extent cx="3828623" cy="5196689"/>
            <wp:effectExtent l="0" t="0" r="0" b="0"/>
            <wp:docPr id="25" name="Picture 2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 scatter chart&#10;&#10;Description automatically generated"/>
                    <pic:cNvPicPr/>
                  </pic:nvPicPr>
                  <pic:blipFill rotWithShape="1">
                    <a:blip r:embed="rId15" cstate="print">
                      <a:extLst>
                        <a:ext uri="{28A0092B-C50C-407E-A947-70E740481C1C}">
                          <a14:useLocalDpi xmlns:a14="http://schemas.microsoft.com/office/drawing/2010/main" val="0"/>
                        </a:ext>
                      </a:extLst>
                    </a:blip>
                    <a:srcRect t="2127" b="3907"/>
                    <a:stretch/>
                  </pic:blipFill>
                  <pic:spPr bwMode="auto">
                    <a:xfrm>
                      <a:off x="0" y="0"/>
                      <a:ext cx="3838799" cy="5210502"/>
                    </a:xfrm>
                    <a:prstGeom prst="rect">
                      <a:avLst/>
                    </a:prstGeom>
                    <a:ln>
                      <a:noFill/>
                    </a:ln>
                    <a:extLst>
                      <a:ext uri="{53640926-AAD7-44D8-BBD7-CCE9431645EC}">
                        <a14:shadowObscured xmlns:a14="http://schemas.microsoft.com/office/drawing/2010/main"/>
                      </a:ext>
                    </a:extLst>
                  </pic:spPr>
                </pic:pic>
              </a:graphicData>
            </a:graphic>
          </wp:inline>
        </w:drawing>
      </w:r>
    </w:p>
    <w:p w14:paraId="77F33085" w14:textId="56A9BEFB" w:rsidR="00631731" w:rsidRPr="00487AAD" w:rsidRDefault="00272687" w:rsidP="002B0E3D">
      <w:pPr>
        <w:spacing w:line="480" w:lineRule="auto"/>
        <w:contextualSpacing/>
        <w:jc w:val="both"/>
      </w:pPr>
      <w:r>
        <w:t>Fig. S1</w:t>
      </w:r>
      <w:r w:rsidR="00315498">
        <w:t>1</w:t>
      </w:r>
      <w:r>
        <w:t xml:space="preserve">. </w:t>
      </w:r>
      <w:r w:rsidR="00947025">
        <w:t>Sensitivity analysis of the condition model</w:t>
      </w:r>
      <w:r w:rsidR="00486076">
        <w:t xml:space="preserve">. Each point </w:t>
      </w:r>
      <w:r w:rsidR="008A54A8">
        <w:t xml:space="preserve">corresponds to the covariate from a specific model, where the purple </w:t>
      </w:r>
      <w:r w:rsidR="005A4E8D">
        <w:t>point is the model from the main text, teal is a model fitted only to cod below 30 cm</w:t>
      </w:r>
      <w:r w:rsidR="00BB67D1">
        <w:t xml:space="preserve">, orange only above 30 cm (these models test if the coefficients are sensitive to </w:t>
      </w:r>
      <w:r w:rsidR="00B82765">
        <w:t xml:space="preserve">the gradual </w:t>
      </w:r>
      <w:r w:rsidR="007B5632">
        <w:t>ontogenetic</w:t>
      </w:r>
      <w:r w:rsidR="001C4BB2">
        <w:t xml:space="preserve"> diet shift cod </w:t>
      </w:r>
      <w:r w:rsidR="008B5C4B">
        <w:t>exhibit</w:t>
      </w:r>
      <w:r w:rsidR="00BB67D1">
        <w:t>)</w:t>
      </w:r>
      <w:r w:rsidR="004E35A8">
        <w:t>.</w:t>
      </w:r>
      <w:r w:rsidR="00D3194E">
        <w:t xml:space="preserve"> The green points stem from a model </w:t>
      </w:r>
      <w:r w:rsidR="0061341A">
        <w:t xml:space="preserve">fitted to only </w:t>
      </w:r>
      <w:r w:rsidR="001E076C">
        <w:t>subdivision</w:t>
      </w:r>
      <w:r w:rsidR="0061341A">
        <w:t xml:space="preserve"> </w:t>
      </w:r>
      <w:r w:rsidR="00FD7079">
        <w:t xml:space="preserve">25-28, </w:t>
      </w:r>
      <w:r w:rsidR="00FD7079">
        <w:lastRenderedPageBreak/>
        <w:t>which corresponds to the core area of the eastern Baltic cod (</w:t>
      </w:r>
      <w:r w:rsidR="001E076C">
        <w:t>subdivision</w:t>
      </w:r>
      <w:r w:rsidR="00FD7079">
        <w:t xml:space="preserve"> 24 is a mixing zone between the distinct eastern and western Baltic cod). The </w:t>
      </w:r>
      <w:r w:rsidR="00F91EF0">
        <w:t>pink points stem from a model</w:t>
      </w:r>
      <w:r w:rsidR="00BB67B2">
        <w:t xml:space="preserve"> where the rectangle</w:t>
      </w:r>
      <w:r w:rsidR="00665288">
        <w:t>-level</w:t>
      </w:r>
      <w:r w:rsidR="0009377A">
        <w:t xml:space="preserve"> medians of the </w:t>
      </w:r>
      <w:r w:rsidR="00BB67B2">
        <w:t xml:space="preserve">covariates </w:t>
      </w:r>
      <w:r w:rsidR="00315F41">
        <w:t>were</w:t>
      </w:r>
      <w:r w:rsidR="006053F5">
        <w:t xml:space="preserve"> calculated </w:t>
      </w:r>
      <w:r w:rsidR="00013DC8">
        <w:t>on</w:t>
      </w:r>
      <w:r w:rsidR="00BC5BE5">
        <w:t xml:space="preserve">ly using </w:t>
      </w:r>
      <w:r w:rsidR="00E27F87">
        <w:t>points on the grid with cod densities larger than the 5</w:t>
      </w:r>
      <w:r w:rsidR="00E27F87" w:rsidRPr="00E27F87">
        <w:rPr>
          <w:vertAlign w:val="superscript"/>
        </w:rPr>
        <w:t>th</w:t>
      </w:r>
      <w:r w:rsidR="00E27F87">
        <w:t xml:space="preserve"> percentile</w:t>
      </w:r>
      <w:r w:rsidR="00CF165A">
        <w:t>. Horizontal lines correspond to the 95% confidence interval</w:t>
      </w:r>
      <w:r w:rsidR="00304A88">
        <w:t>).</w:t>
      </w:r>
    </w:p>
    <w:p w14:paraId="4A2FC8F8" w14:textId="724B79C7" w:rsidR="00A02A91" w:rsidRDefault="00A02A91" w:rsidP="00556DBD">
      <w:pPr>
        <w:spacing w:line="480" w:lineRule="auto"/>
        <w:contextualSpacing/>
        <w:jc w:val="both"/>
      </w:pPr>
    </w:p>
    <w:p w14:paraId="548BC6D2" w14:textId="6C952CB9" w:rsidR="00F10135" w:rsidRDefault="00AE2628" w:rsidP="00556DBD">
      <w:pPr>
        <w:spacing w:line="480" w:lineRule="auto"/>
        <w:contextualSpacing/>
        <w:jc w:val="both"/>
      </w:pPr>
      <w:r>
        <w:rPr>
          <w:noProof/>
          <w:lang w:val="sv-SE" w:eastAsia="sv-SE"/>
        </w:rPr>
        <w:drawing>
          <wp:inline distT="0" distB="0" distL="0" distR="0" wp14:anchorId="31E1B483" wp14:editId="200CCFBA">
            <wp:extent cx="5731103" cy="3883937"/>
            <wp:effectExtent l="0" t="0" r="0" b="2540"/>
            <wp:docPr id="34" name="Picture 34" descr="A picture containing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basketball&#10;&#10;Description automatically generated"/>
                    <pic:cNvPicPr/>
                  </pic:nvPicPr>
                  <pic:blipFill rotWithShape="1">
                    <a:blip r:embed="rId16" cstate="print">
                      <a:extLst>
                        <a:ext uri="{28A0092B-C50C-407E-A947-70E740481C1C}">
                          <a14:useLocalDpi xmlns:a14="http://schemas.microsoft.com/office/drawing/2010/main" val="0"/>
                        </a:ext>
                      </a:extLst>
                    </a:blip>
                    <a:srcRect t="15006" b="17224"/>
                    <a:stretch/>
                  </pic:blipFill>
                  <pic:spPr bwMode="auto">
                    <a:xfrm>
                      <a:off x="0" y="0"/>
                      <a:ext cx="5731510" cy="3884213"/>
                    </a:xfrm>
                    <a:prstGeom prst="rect">
                      <a:avLst/>
                    </a:prstGeom>
                    <a:ln>
                      <a:noFill/>
                    </a:ln>
                    <a:extLst>
                      <a:ext uri="{53640926-AAD7-44D8-BBD7-CCE9431645EC}">
                        <a14:shadowObscured xmlns:a14="http://schemas.microsoft.com/office/drawing/2010/main"/>
                      </a:ext>
                    </a:extLst>
                  </pic:spPr>
                </pic:pic>
              </a:graphicData>
            </a:graphic>
          </wp:inline>
        </w:drawing>
      </w:r>
    </w:p>
    <w:p w14:paraId="4D77773B" w14:textId="1A878A9C" w:rsidR="00A02A91" w:rsidRPr="00487AAD" w:rsidRDefault="00A02A91" w:rsidP="00A02A91">
      <w:pPr>
        <w:spacing w:line="480" w:lineRule="auto"/>
        <w:contextualSpacing/>
        <w:jc w:val="both"/>
      </w:pPr>
      <w:r w:rsidRPr="00487AAD">
        <w:t>Fig. S</w:t>
      </w:r>
      <w:r w:rsidR="00365FC6">
        <w:t>1</w:t>
      </w:r>
      <w:r w:rsidR="00315498">
        <w:t>2</w:t>
      </w:r>
      <w:r w:rsidRPr="00487AAD">
        <w:t xml:space="preserve">. SPDE mesh for </w:t>
      </w:r>
      <w:r w:rsidR="00F82A1A">
        <w:t xml:space="preserve">the cod </w:t>
      </w:r>
      <w:r w:rsidRPr="00487AAD">
        <w:t>density model (200 knots).</w:t>
      </w:r>
    </w:p>
    <w:p w14:paraId="24D1DA54" w14:textId="486EBC30" w:rsidR="00A02A91" w:rsidRDefault="00A02A91" w:rsidP="00556DBD">
      <w:pPr>
        <w:spacing w:line="480" w:lineRule="auto"/>
        <w:contextualSpacing/>
        <w:jc w:val="both"/>
        <w:rPr>
          <w:noProof/>
        </w:rPr>
      </w:pPr>
    </w:p>
    <w:p w14:paraId="5B3656FA" w14:textId="48C0272D" w:rsidR="00562680" w:rsidRDefault="00562680" w:rsidP="00556DBD">
      <w:pPr>
        <w:spacing w:line="480" w:lineRule="auto"/>
        <w:contextualSpacing/>
        <w:jc w:val="both"/>
        <w:rPr>
          <w:noProof/>
        </w:rPr>
      </w:pPr>
    </w:p>
    <w:p w14:paraId="0EABC331" w14:textId="6E6BDA1B" w:rsidR="00562680" w:rsidRDefault="00562680" w:rsidP="00556DBD">
      <w:pPr>
        <w:spacing w:line="480" w:lineRule="auto"/>
        <w:contextualSpacing/>
        <w:jc w:val="both"/>
        <w:rPr>
          <w:noProof/>
        </w:rPr>
      </w:pPr>
    </w:p>
    <w:p w14:paraId="3A9B3D90" w14:textId="70958B9C" w:rsidR="00562680" w:rsidRDefault="00562680" w:rsidP="00556DBD">
      <w:pPr>
        <w:spacing w:line="480" w:lineRule="auto"/>
        <w:contextualSpacing/>
        <w:jc w:val="both"/>
        <w:rPr>
          <w:noProof/>
        </w:rPr>
      </w:pPr>
    </w:p>
    <w:p w14:paraId="3419D8C2" w14:textId="5E9D5255" w:rsidR="00562680" w:rsidRDefault="00562680" w:rsidP="00556DBD">
      <w:pPr>
        <w:spacing w:line="480" w:lineRule="auto"/>
        <w:contextualSpacing/>
        <w:jc w:val="both"/>
        <w:rPr>
          <w:noProof/>
        </w:rPr>
      </w:pPr>
    </w:p>
    <w:p w14:paraId="546C6823" w14:textId="5DE3D7B6" w:rsidR="00562680" w:rsidRDefault="00562680" w:rsidP="00556DBD">
      <w:pPr>
        <w:spacing w:line="480" w:lineRule="auto"/>
        <w:contextualSpacing/>
        <w:jc w:val="both"/>
        <w:rPr>
          <w:noProof/>
        </w:rPr>
      </w:pPr>
    </w:p>
    <w:p w14:paraId="08D74886" w14:textId="4605E345" w:rsidR="00562680" w:rsidRDefault="00562680" w:rsidP="00556DBD">
      <w:pPr>
        <w:spacing w:line="480" w:lineRule="auto"/>
        <w:contextualSpacing/>
        <w:jc w:val="both"/>
        <w:rPr>
          <w:noProof/>
        </w:rPr>
      </w:pPr>
    </w:p>
    <w:p w14:paraId="6AEC9672" w14:textId="11547F17" w:rsidR="00562680" w:rsidRDefault="00562680" w:rsidP="00556DBD">
      <w:pPr>
        <w:spacing w:line="480" w:lineRule="auto"/>
        <w:contextualSpacing/>
        <w:jc w:val="both"/>
        <w:rPr>
          <w:noProof/>
        </w:rPr>
      </w:pPr>
    </w:p>
    <w:p w14:paraId="719C4994" w14:textId="13BFA3C3" w:rsidR="00562680" w:rsidRDefault="00562680" w:rsidP="00556DBD">
      <w:pPr>
        <w:spacing w:line="480" w:lineRule="auto"/>
        <w:contextualSpacing/>
        <w:jc w:val="both"/>
        <w:rPr>
          <w:noProof/>
        </w:rPr>
      </w:pPr>
    </w:p>
    <w:p w14:paraId="39FA2005" w14:textId="4BAB31CA" w:rsidR="00562680" w:rsidRDefault="00562680" w:rsidP="00556DBD">
      <w:pPr>
        <w:spacing w:line="480" w:lineRule="auto"/>
        <w:contextualSpacing/>
        <w:jc w:val="both"/>
        <w:rPr>
          <w:noProof/>
        </w:rPr>
      </w:pPr>
    </w:p>
    <w:p w14:paraId="01A1E149" w14:textId="3A4C6B43" w:rsidR="00562680" w:rsidRDefault="00562680" w:rsidP="00556DBD">
      <w:pPr>
        <w:spacing w:line="480" w:lineRule="auto"/>
        <w:contextualSpacing/>
        <w:jc w:val="both"/>
        <w:rPr>
          <w:noProof/>
        </w:rPr>
      </w:pPr>
    </w:p>
    <w:p w14:paraId="20BBB698" w14:textId="5C58AE92" w:rsidR="00562680" w:rsidRDefault="00562680" w:rsidP="00556DBD">
      <w:pPr>
        <w:spacing w:line="480" w:lineRule="auto"/>
        <w:contextualSpacing/>
        <w:jc w:val="both"/>
        <w:rPr>
          <w:noProof/>
        </w:rPr>
      </w:pPr>
    </w:p>
    <w:p w14:paraId="512E1092" w14:textId="3073F935" w:rsidR="00562680" w:rsidRDefault="00562680" w:rsidP="00556DBD">
      <w:pPr>
        <w:spacing w:line="480" w:lineRule="auto"/>
        <w:contextualSpacing/>
        <w:jc w:val="both"/>
        <w:rPr>
          <w:noProof/>
        </w:rPr>
      </w:pPr>
    </w:p>
    <w:p w14:paraId="6C2C384C" w14:textId="7BE26CB6" w:rsidR="00AF3D34" w:rsidRDefault="00B35BBD" w:rsidP="00556DBD">
      <w:pPr>
        <w:spacing w:line="480" w:lineRule="auto"/>
        <w:contextualSpacing/>
        <w:jc w:val="both"/>
      </w:pPr>
      <w:r>
        <w:rPr>
          <w:noProof/>
          <w:lang w:val="sv-SE" w:eastAsia="sv-SE"/>
        </w:rPr>
        <w:lastRenderedPageBreak/>
        <w:drawing>
          <wp:inline distT="0" distB="0" distL="0" distR="0" wp14:anchorId="3871817F" wp14:editId="3B83651F">
            <wp:extent cx="5731510" cy="5731510"/>
            <wp:effectExtent l="0" t="0" r="0" b="0"/>
            <wp:docPr id="37" name="Picture 3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line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15D50F" w14:textId="39052990" w:rsidR="00100FB4" w:rsidRDefault="00100FB4" w:rsidP="00556DBD">
      <w:pPr>
        <w:spacing w:line="480" w:lineRule="auto"/>
        <w:contextualSpacing/>
        <w:jc w:val="both"/>
      </w:pPr>
      <w:r w:rsidRPr="00487AAD">
        <w:lastRenderedPageBreak/>
        <w:t>Fig. S</w:t>
      </w:r>
      <w:r>
        <w:t>1</w:t>
      </w:r>
      <w:r w:rsidR="00315498">
        <w:t>3</w:t>
      </w:r>
      <w:r w:rsidRPr="00487AAD">
        <w:t xml:space="preserve">. </w:t>
      </w:r>
      <w:r w:rsidR="00B227A9" w:rsidRPr="00487AAD">
        <w:t xml:space="preserve">QQ plot of </w:t>
      </w:r>
      <w:r w:rsidR="00B227A9">
        <w:t>cod density</w:t>
      </w:r>
      <w:r w:rsidR="00B227A9" w:rsidRPr="00487AAD">
        <w:t xml:space="preserve"> model</w:t>
      </w:r>
      <w:r w:rsidR="00B227A9">
        <w:t xml:space="preserve"> based on randomized quantile residuals (fixed effects held at their maximum likelihood estimate and the random effects are sampled with MCMC via </w:t>
      </w:r>
      <w:r w:rsidR="008B067F">
        <w:t>‘</w:t>
      </w:r>
      <w:proofErr w:type="spellStart"/>
      <w:r w:rsidR="00B227A9">
        <w:t>tmbstan</w:t>
      </w:r>
      <w:proofErr w:type="spellEnd"/>
      <w:r w:rsidR="008B067F">
        <w:t>’</w:t>
      </w:r>
      <w:r w:rsidR="00B227A9">
        <w:t xml:space="preserve"> </w:t>
      </w:r>
      <w:r w:rsidR="00B227A9">
        <w:fldChar w:fldCharType="begin"/>
      </w:r>
      <w:r w:rsidR="00B227A9">
        <w:instrText xml:space="preserve"> ADDIN ZOTERO_ITEM CSL_CITATION {"citationID":"y21e3D6A","properties":{"formattedCitation":"[1]","plainCitation":"[1]","noteIndex":0},"citationItems":[{"id":2521,"uris":["http://zotero.org/users/6116610/items/BW6WMETT"],"itemData":{"id":2521,"type":"article-journal","abstract":"Statistical inference is a widely-used, powerful tool for learning about natural processes in diverse fields. The statistical software platforms AD Model Builder (ADMB) and Template Model Builder (TMB) are particularly popular in the ecological literature, where they are typically used to perform frequentist inference of complex models. However, both lack capabilities for flexible and efficient Markov chain Monte Carlo (MCMC) integration. Recently, the no-U-turn sampler (NUTS) MCMC algorithm has gained popularity for Bayesian inference through the software Stan because it is efficient for high dimensional, complex hierarchical models. Here, we introduce the R packages adnuts and tmbstan, which provide NUTS sampling in parallel and interactive diagnostics with ShinyStan. The ADMB source code was modified to provide NUTS, while TMB models are linked directly into Stan. We describe the packages, provide case studies demonstrating their use, and contrast performance against Stan. For TMB models, we show how to test the accuracy of the Laplace approximation using NUTS. For complex models, the performance of ADMB and TMB was typically within +/- 50% the speed of Stan. In one TMB case study we found inaccuracies in the Laplace approximation, potentially leading to biased inference. adnuts provides a new method for estimating hierarchical ADMB models which previously were infeasible. TMB users can fit the same model in both frequentist and Bayesian paradigms, including using NUTS to test the validity of the Laplace approximation of the marginal likelihood for arbitrary subsets of parameters. These software developments extend the available statistical methods of the ADMB and TMB user base with no additional effort by the user.","container-title":"PLOS ONE","DOI":"10.1371/journal.pone.0197954","ISSN":"1932-6203","issue":"5","journalAbbreviation":"PLOS ONE","language":"en","note":"publisher: Public Library of Science","page":"e0197954","source":"PLoS Journals","title":"No-U-turn sampling for fast Bayesian inference in ADMB and TMB: Introducing the adnuts and tmbstan R packages","title-short":"No-U-turn sampling for fast Bayesian inference in ADMB and TMB","volume":"13","author":[{"family":"Monnahan","given":"Cole C."},{"family":"Kristensen","given":"Kasper"}],"issued":{"date-parts":[["2018"]],"season":"maj"},"citation-key":"monnahanNoUturnSamplingFast2018"}}],"schema":"https://github.com/citation-style-language/schema/raw/master/csl-citation.json"} </w:instrText>
      </w:r>
      <w:r w:rsidR="00B227A9">
        <w:fldChar w:fldCharType="separate"/>
      </w:r>
      <w:r w:rsidR="00B227A9">
        <w:rPr>
          <w:noProof/>
        </w:rPr>
        <w:t>[1]</w:t>
      </w:r>
      <w:r w:rsidR="00B227A9">
        <w:fldChar w:fldCharType="end"/>
      </w:r>
      <w:r w:rsidR="00B227A9">
        <w:t xml:space="preserve"> and </w:t>
      </w:r>
      <w:r w:rsidR="008B067F">
        <w:t>‘</w:t>
      </w:r>
      <w:r w:rsidR="00B227A9">
        <w:t>Stan</w:t>
      </w:r>
      <w:r w:rsidR="008B067F">
        <w:t>’</w:t>
      </w:r>
      <w:r w:rsidR="00B227A9">
        <w:t xml:space="preserve"> </w:t>
      </w:r>
      <w:r w:rsidR="00B227A9">
        <w:fldChar w:fldCharType="begin"/>
      </w:r>
      <w:r w:rsidR="00B227A9">
        <w:instrText xml:space="preserve"> ADDIN ZOTERO_ITEM CSL_CITATION {"citationID":"m2fHe4AZ","properties":{"formattedCitation":"[2]","plainCitation":"[2]","noteIndex":0},"citationItems":[{"id":3938,"uris":["http://zotero.org/users/6116610/items/5668QGLH"],"itemData":{"id":3938,"type":"book","title":"Stan Modeling Language Users Guide and Reference Manual, 2.30. https://mc-stan.org","URL":"https://mc-stan.org","author":[{"family":"Stan Development Team","given":""}],"issued":{"date-parts":[["2022"]]},"citation-key":"standevelopmentteamStanModelingLanguage2022"}}],"schema":"https://github.com/citation-style-language/schema/raw/master/csl-citation.json"} </w:instrText>
      </w:r>
      <w:r w:rsidR="00B227A9">
        <w:fldChar w:fldCharType="separate"/>
      </w:r>
      <w:r w:rsidR="00B227A9">
        <w:rPr>
          <w:noProof/>
        </w:rPr>
        <w:t>[2]</w:t>
      </w:r>
      <w:r w:rsidR="00B227A9">
        <w:fldChar w:fldCharType="end"/>
      </w:r>
      <w:r w:rsidR="00B227A9">
        <w:t xml:space="preserve">, in line with </w:t>
      </w:r>
      <w:r w:rsidR="00B227A9">
        <w:fldChar w:fldCharType="begin"/>
      </w:r>
      <w:r w:rsidR="00B227A9">
        <w:instrText xml:space="preserve"> ADDIN ZOTERO_ITEM CSL_CITATION {"citationID":"wfO3HCZy","properties":{"formattedCitation":"[3,4]","plainCitation":"[3,4]","noteIndex":0},"citationItems":[{"id":3943,"uris":["http://zotero.org/users/6116610/items/ERQARCPE"],"itemData":{"id":3943,"type":"article-journal","abstract":"Monitoring and assessment of natural resources often require inputs from multiple data sources. In fisheries science, for example, the inference of a species’ abundance distribution relies on two main data sources, namely commercial fisheries and scientific survey data. Despite efforts to combine these data into an integrated statistical model, their coupling is frequently hampered due to differences in their sampling designs, which imposes distinct bias sources in the estimator of the abundance distribution. We developed a flexible species distribution model (SDM) that can integrate both data sources while filtering out their relative bias contributions. We applied the model on three different age groups of the western Baltic cod stock. For each age group, we tested the model on (1) survey data and (2) integrated data (survey + commercial) as a means to compare their differences and investigate how the inclusion of commercial fisheries data improved the spatiotemporal abundance estimator and parameter estimates. Moreover, we proposed a novel validation approach to evaluate whether the inclusion of commercial fisheries data in the integrated model is not in direct contradiction with the survey data. Following our approach, the results indicated that the use of commercial fisheries data is suitable for the integrated model. Across all age groups, our results demonstrated how commercial fisheries supplied additional information on cod’s spatiotemporal abundance dynamics, highlighting sometimes abundance hot spots that were not detected by the survey model alone. Additionally, the integrated model provided a reduction of up to 20% and 10% in the uncertainty (SE) of the predicted abundance fields and fixed-effect parameters, respectively. The proposed model represents thus a valuable benchmark for evaluating spatiotemporal dynamics of fish, and strengthens the science-based advice for marine policymakers.","container-title":"Ecological Applications","DOI":"10.1002/eap.2453","ISSN":"1939-5582","issue":"8","language":"en","note":"_eprint: https://onlinelibrary.wiley.com/doi/pdf/10.1002/eap.2453","page":"e02453","source":"Wiley Online Library","title":"Bridging the gap between commercial fisheries and survey data to model the spatiotemporal dynamics of marine species","volume":"31","author":[{"family":"Rufener","given":"Marie-Christine"},{"family":"Kristensen","given":"Kasper"},{"family":"Nielsen","given":"J. Rasmus"},{"family":"Bastardie","given":"Francois"}],"issued":{"date-parts":[["2021"]]},"citation-key":"rufenerBridgingGapCommercial2021a"}},{"id":3941,"uris":["http://zotero.org/users/6116610/items/IY87XPWL"],"itemData":{"id":3941,"type":"article-journal","abstract":"Many statistical models in ecology follow the state space paradigm. For such models, the important step of model validation rarely receives as much attention as estimation or hypothesis testing, perhaps due to lack of available algorithms and software. Model validation is often based on a naive adaptation of Pearson residuals, i.e. the difference between observations and posterior means, even if this approach is flawed. Here, we consider validation of state space models through one-step prediction errors, and discuss principles and practicalities arising when the model has been fitted with a tool for estimation in general mixed effects models. Implementing one-step predictions in the R package Template Model Builder, we demonstrate that it is possible to perform model validation with little effort, even if the ecological model is multivariate, has non-linear dynamics, and whether observations are continuous or discrete. With both simulated data, and a real data set related to geolocation of seals, we demonstrate both the potential and the limitations of the techniques. Our results fill a need for convenient methods for validating a state space model, or alternatively, rejecting it while indicating useful directions in which the model could be improved.","container-title":"Environmental and Ecological Statistics","DOI":"10.1007/s10651-017-0372-4","ISSN":"1573-3009","issue":"2","journalAbbreviation":"Environ Ecol Stat","language":"en","page":"317-339","source":"Springer Link","title":"Validation of ecological state space models using the Laplace approximation","volume":"24","author":[{"family":"Thygesen","given":"Uffe Høgsbro"},{"family":"Albertsen","given":"Christoffer Moesgaard"},{"family":"Berg","given":"Casper Willestofte"},{"family":"Kristensen","given":"Kasper"},{"family":"Nielsen","given":"Anders"}],"issued":{"date-parts":[["2017",6,1]]},"citation-key":"thygesenValidationEcologicalState2017"}}],"schema":"https://github.com/citation-style-language/schema/raw/master/csl-citation.json"} </w:instrText>
      </w:r>
      <w:r w:rsidR="00B227A9">
        <w:fldChar w:fldCharType="separate"/>
      </w:r>
      <w:r w:rsidR="00B227A9">
        <w:rPr>
          <w:noProof/>
        </w:rPr>
        <w:t>[3,4]</w:t>
      </w:r>
      <w:r w:rsidR="00B227A9">
        <w:fldChar w:fldCharType="end"/>
      </w:r>
      <w:r w:rsidR="00B227A9">
        <w:t>.</w:t>
      </w:r>
    </w:p>
    <w:p w14:paraId="6A917C5D" w14:textId="43C70D07" w:rsidR="00091DF0" w:rsidRDefault="00091DF0" w:rsidP="00556DBD">
      <w:pPr>
        <w:spacing w:line="480" w:lineRule="auto"/>
        <w:contextualSpacing/>
        <w:jc w:val="both"/>
        <w:rPr>
          <w:noProof/>
        </w:rPr>
      </w:pPr>
    </w:p>
    <w:p w14:paraId="464BAFDE" w14:textId="1586D520" w:rsidR="008C7679" w:rsidRDefault="008C7679" w:rsidP="00556DBD">
      <w:pPr>
        <w:spacing w:line="480" w:lineRule="auto"/>
        <w:contextualSpacing/>
        <w:jc w:val="both"/>
        <w:rPr>
          <w:noProof/>
        </w:rPr>
      </w:pPr>
    </w:p>
    <w:p w14:paraId="70AAF0E2" w14:textId="68E7FA25" w:rsidR="008C7679" w:rsidRDefault="008C7679" w:rsidP="00556DBD">
      <w:pPr>
        <w:spacing w:line="480" w:lineRule="auto"/>
        <w:contextualSpacing/>
        <w:jc w:val="both"/>
        <w:rPr>
          <w:noProof/>
        </w:rPr>
      </w:pPr>
    </w:p>
    <w:p w14:paraId="26745AF3" w14:textId="58D1D945" w:rsidR="008C7679" w:rsidRDefault="008C7679" w:rsidP="00556DBD">
      <w:pPr>
        <w:spacing w:line="480" w:lineRule="auto"/>
        <w:contextualSpacing/>
        <w:jc w:val="both"/>
        <w:rPr>
          <w:noProof/>
        </w:rPr>
      </w:pPr>
    </w:p>
    <w:p w14:paraId="0589005D" w14:textId="73DFB085" w:rsidR="008C7679" w:rsidRDefault="008C7679" w:rsidP="00556DBD">
      <w:pPr>
        <w:spacing w:line="480" w:lineRule="auto"/>
        <w:contextualSpacing/>
        <w:jc w:val="both"/>
        <w:rPr>
          <w:noProof/>
        </w:rPr>
      </w:pPr>
    </w:p>
    <w:p w14:paraId="6783DC1E" w14:textId="73FB5208" w:rsidR="008C7679" w:rsidRDefault="000E70AF" w:rsidP="00556DBD">
      <w:pPr>
        <w:spacing w:line="480" w:lineRule="auto"/>
        <w:contextualSpacing/>
        <w:jc w:val="both"/>
      </w:pPr>
      <w:r>
        <w:rPr>
          <w:noProof/>
          <w:lang w:val="sv-SE" w:eastAsia="sv-SE"/>
        </w:rPr>
        <w:lastRenderedPageBreak/>
        <w:drawing>
          <wp:inline distT="0" distB="0" distL="0" distR="0" wp14:anchorId="0B86FD56" wp14:editId="36B14F62">
            <wp:extent cx="5731510" cy="5731510"/>
            <wp:effectExtent l="0" t="0" r="0" b="0"/>
            <wp:docPr id="38" name="Picture 3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4BF8A23" w14:textId="42390F78" w:rsidR="003A0849" w:rsidRDefault="003A0849" w:rsidP="00556DBD">
      <w:pPr>
        <w:spacing w:line="480" w:lineRule="auto"/>
        <w:contextualSpacing/>
        <w:jc w:val="both"/>
      </w:pPr>
      <w:r w:rsidRPr="00487AAD">
        <w:t>Fig. S</w:t>
      </w:r>
      <w:r>
        <w:t>1</w:t>
      </w:r>
      <w:r w:rsidR="00315498">
        <w:t>4</w:t>
      </w:r>
      <w:r w:rsidRPr="00487AAD">
        <w:t xml:space="preserve">. </w:t>
      </w:r>
      <w:r w:rsidR="00125D65">
        <w:t>Cod d</w:t>
      </w:r>
      <w:r w:rsidR="00B65DA8">
        <w:t>ensity</w:t>
      </w:r>
      <w:r w:rsidR="00B65DA8" w:rsidRPr="00487AAD">
        <w:t xml:space="preserve"> model residuals plotted in space</w:t>
      </w:r>
    </w:p>
    <w:p w14:paraId="34752857" w14:textId="47BEF6E6" w:rsidR="00A02A91" w:rsidRDefault="00A02A91" w:rsidP="00556DBD">
      <w:pPr>
        <w:spacing w:line="480" w:lineRule="auto"/>
        <w:contextualSpacing/>
        <w:jc w:val="both"/>
        <w:rPr>
          <w:noProof/>
        </w:rPr>
      </w:pPr>
    </w:p>
    <w:p w14:paraId="0412B372" w14:textId="01E97B87" w:rsidR="006B546E" w:rsidRDefault="006B546E" w:rsidP="00556DBD">
      <w:pPr>
        <w:spacing w:line="480" w:lineRule="auto"/>
        <w:contextualSpacing/>
        <w:jc w:val="both"/>
        <w:rPr>
          <w:noProof/>
        </w:rPr>
      </w:pPr>
    </w:p>
    <w:p w14:paraId="7534913A" w14:textId="7CB45E32" w:rsidR="006B546E" w:rsidRDefault="006B546E" w:rsidP="00556DBD">
      <w:pPr>
        <w:spacing w:line="480" w:lineRule="auto"/>
        <w:contextualSpacing/>
        <w:jc w:val="both"/>
        <w:rPr>
          <w:noProof/>
        </w:rPr>
      </w:pPr>
    </w:p>
    <w:p w14:paraId="2E8EAC4F" w14:textId="32752E30" w:rsidR="006B546E" w:rsidRDefault="006B546E" w:rsidP="00556DBD">
      <w:pPr>
        <w:spacing w:line="480" w:lineRule="auto"/>
        <w:contextualSpacing/>
        <w:jc w:val="both"/>
        <w:rPr>
          <w:noProof/>
        </w:rPr>
      </w:pPr>
    </w:p>
    <w:p w14:paraId="5479B8F5" w14:textId="5CB980D2" w:rsidR="006B546E" w:rsidRDefault="006B546E" w:rsidP="00556DBD">
      <w:pPr>
        <w:spacing w:line="480" w:lineRule="auto"/>
        <w:contextualSpacing/>
        <w:jc w:val="both"/>
        <w:rPr>
          <w:noProof/>
        </w:rPr>
      </w:pPr>
    </w:p>
    <w:p w14:paraId="538FCEC1" w14:textId="4EFBB37B" w:rsidR="006B546E" w:rsidRDefault="006B546E" w:rsidP="00556DBD">
      <w:pPr>
        <w:spacing w:line="480" w:lineRule="auto"/>
        <w:contextualSpacing/>
        <w:jc w:val="both"/>
        <w:rPr>
          <w:noProof/>
        </w:rPr>
      </w:pPr>
    </w:p>
    <w:p w14:paraId="292148B5" w14:textId="1C319457" w:rsidR="006B546E" w:rsidRDefault="006B546E" w:rsidP="00556DBD">
      <w:pPr>
        <w:spacing w:line="480" w:lineRule="auto"/>
        <w:contextualSpacing/>
        <w:jc w:val="both"/>
        <w:rPr>
          <w:noProof/>
        </w:rPr>
      </w:pPr>
    </w:p>
    <w:p w14:paraId="35148547" w14:textId="61D153C7" w:rsidR="00E20DCD" w:rsidRDefault="00942ECB" w:rsidP="00556DBD">
      <w:pPr>
        <w:spacing w:line="480" w:lineRule="auto"/>
        <w:contextualSpacing/>
        <w:jc w:val="both"/>
      </w:pPr>
      <w:r>
        <w:rPr>
          <w:noProof/>
          <w:lang w:val="sv-SE" w:eastAsia="sv-SE"/>
        </w:rPr>
        <w:lastRenderedPageBreak/>
        <w:drawing>
          <wp:inline distT="0" distB="0" distL="0" distR="0" wp14:anchorId="3687D707" wp14:editId="7008FA9D">
            <wp:extent cx="5731510" cy="5731510"/>
            <wp:effectExtent l="0" t="0" r="0" b="0"/>
            <wp:docPr id="39" name="Picture 39"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BEE6571" w14:textId="566777AC" w:rsidR="004E1650" w:rsidRDefault="004E1650" w:rsidP="004E1650">
      <w:pPr>
        <w:spacing w:line="480" w:lineRule="auto"/>
        <w:contextualSpacing/>
        <w:jc w:val="both"/>
      </w:pPr>
      <w:r w:rsidRPr="00487AAD">
        <w:t>Fig. S</w:t>
      </w:r>
      <w:r>
        <w:t>1</w:t>
      </w:r>
      <w:r w:rsidR="00315498">
        <w:t>5</w:t>
      </w:r>
      <w:r w:rsidRPr="00487AAD">
        <w:t xml:space="preserve">. </w:t>
      </w:r>
      <w:r w:rsidR="00ED14F0" w:rsidRPr="00487AAD">
        <w:t xml:space="preserve">Spatiotemporal random effects for the </w:t>
      </w:r>
      <w:r w:rsidR="00343F70">
        <w:t xml:space="preserve">cod </w:t>
      </w:r>
      <w:r w:rsidR="00232F47">
        <w:t>density</w:t>
      </w:r>
      <w:r w:rsidR="00ED14F0" w:rsidRPr="00487AAD">
        <w:t xml:space="preserve"> model</w:t>
      </w:r>
    </w:p>
    <w:p w14:paraId="62AE3912" w14:textId="0823277D" w:rsidR="004E1650" w:rsidRDefault="004E1650" w:rsidP="00556DBD">
      <w:pPr>
        <w:spacing w:line="480" w:lineRule="auto"/>
        <w:contextualSpacing/>
        <w:jc w:val="both"/>
      </w:pPr>
    </w:p>
    <w:p w14:paraId="47AE916B" w14:textId="2A392E1F" w:rsidR="00DB57BC" w:rsidRDefault="00DB57BC" w:rsidP="00556DBD">
      <w:pPr>
        <w:spacing w:line="480" w:lineRule="auto"/>
        <w:contextualSpacing/>
        <w:jc w:val="both"/>
      </w:pPr>
    </w:p>
    <w:p w14:paraId="6EAB3553" w14:textId="392997BB" w:rsidR="00DB57BC" w:rsidRDefault="00DB57BC" w:rsidP="00556DBD">
      <w:pPr>
        <w:spacing w:line="480" w:lineRule="auto"/>
        <w:contextualSpacing/>
        <w:jc w:val="both"/>
      </w:pPr>
    </w:p>
    <w:p w14:paraId="0BAEAE0A" w14:textId="47576596" w:rsidR="00DB57BC" w:rsidRDefault="00DB57BC" w:rsidP="00556DBD">
      <w:pPr>
        <w:spacing w:line="480" w:lineRule="auto"/>
        <w:contextualSpacing/>
        <w:jc w:val="both"/>
      </w:pPr>
    </w:p>
    <w:p w14:paraId="7EE10EEB" w14:textId="1B064F00" w:rsidR="00DB57BC" w:rsidRDefault="00DB57BC" w:rsidP="00556DBD">
      <w:pPr>
        <w:spacing w:line="480" w:lineRule="auto"/>
        <w:contextualSpacing/>
        <w:jc w:val="both"/>
      </w:pPr>
    </w:p>
    <w:p w14:paraId="5C116FC4" w14:textId="23F997F5" w:rsidR="00DB57BC" w:rsidRDefault="00DB57BC" w:rsidP="00556DBD">
      <w:pPr>
        <w:spacing w:line="480" w:lineRule="auto"/>
        <w:contextualSpacing/>
        <w:jc w:val="both"/>
      </w:pPr>
    </w:p>
    <w:p w14:paraId="39475F1B" w14:textId="3A7B57BA" w:rsidR="00DB57BC" w:rsidRDefault="00DB57BC" w:rsidP="00556DBD">
      <w:pPr>
        <w:spacing w:line="480" w:lineRule="auto"/>
        <w:contextualSpacing/>
        <w:jc w:val="both"/>
      </w:pPr>
    </w:p>
    <w:p w14:paraId="28E13B29" w14:textId="16F42994" w:rsidR="00096393" w:rsidRDefault="0054402F" w:rsidP="00556DBD">
      <w:pPr>
        <w:spacing w:line="480" w:lineRule="auto"/>
        <w:contextualSpacing/>
        <w:jc w:val="both"/>
      </w:pPr>
      <w:r>
        <w:rPr>
          <w:noProof/>
          <w:lang w:val="sv-SE" w:eastAsia="sv-SE"/>
        </w:rPr>
        <w:lastRenderedPageBreak/>
        <w:drawing>
          <wp:inline distT="0" distB="0" distL="0" distR="0" wp14:anchorId="2FEBC964" wp14:editId="35CAE804">
            <wp:extent cx="5730876" cy="5015620"/>
            <wp:effectExtent l="0" t="0" r="0" b="1270"/>
            <wp:docPr id="42" name="Picture 42"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Map&#10;&#10;Description automatically generated"/>
                    <pic:cNvPicPr/>
                  </pic:nvPicPr>
                  <pic:blipFill rotWithShape="1">
                    <a:blip r:embed="rId20" cstate="print">
                      <a:extLst>
                        <a:ext uri="{28A0092B-C50C-407E-A947-70E740481C1C}">
                          <a14:useLocalDpi xmlns:a14="http://schemas.microsoft.com/office/drawing/2010/main" val="0"/>
                        </a:ext>
                      </a:extLst>
                    </a:blip>
                    <a:srcRect t="6793" b="5688"/>
                    <a:stretch/>
                  </pic:blipFill>
                  <pic:spPr bwMode="auto">
                    <a:xfrm>
                      <a:off x="0" y="0"/>
                      <a:ext cx="5731510" cy="5016175"/>
                    </a:xfrm>
                    <a:prstGeom prst="rect">
                      <a:avLst/>
                    </a:prstGeom>
                    <a:ln>
                      <a:noFill/>
                    </a:ln>
                    <a:extLst>
                      <a:ext uri="{53640926-AAD7-44D8-BBD7-CCE9431645EC}">
                        <a14:shadowObscured xmlns:a14="http://schemas.microsoft.com/office/drawing/2010/main"/>
                      </a:ext>
                    </a:extLst>
                  </pic:spPr>
                </pic:pic>
              </a:graphicData>
            </a:graphic>
          </wp:inline>
        </w:drawing>
      </w:r>
    </w:p>
    <w:p w14:paraId="45A3C2A6" w14:textId="36D65261" w:rsidR="00232F47" w:rsidRDefault="00232F47" w:rsidP="00232F47">
      <w:pPr>
        <w:spacing w:line="480" w:lineRule="auto"/>
        <w:contextualSpacing/>
        <w:jc w:val="both"/>
      </w:pPr>
      <w:r w:rsidRPr="00487AAD">
        <w:t>Fig. S</w:t>
      </w:r>
      <w:r w:rsidR="00911681">
        <w:t>1</w:t>
      </w:r>
      <w:r w:rsidR="00315498">
        <w:t>6</w:t>
      </w:r>
      <w:r w:rsidRPr="00487AAD">
        <w:t xml:space="preserve">. Spatial random effects for the </w:t>
      </w:r>
      <w:r w:rsidR="00F133C3">
        <w:t xml:space="preserve">cod </w:t>
      </w:r>
      <w:r w:rsidR="003838FB">
        <w:t>density</w:t>
      </w:r>
      <w:r w:rsidR="003838FB" w:rsidRPr="00487AAD">
        <w:t xml:space="preserve"> </w:t>
      </w:r>
      <w:r w:rsidRPr="00487AAD">
        <w:t>model.</w:t>
      </w:r>
    </w:p>
    <w:p w14:paraId="075E3098" w14:textId="7275213D" w:rsidR="007511EC" w:rsidRDefault="007511EC" w:rsidP="00232F47">
      <w:pPr>
        <w:spacing w:line="480" w:lineRule="auto"/>
        <w:contextualSpacing/>
        <w:jc w:val="both"/>
      </w:pPr>
    </w:p>
    <w:p w14:paraId="12890F02" w14:textId="104E964A" w:rsidR="000E24AE" w:rsidRDefault="000E24AE" w:rsidP="00232F47">
      <w:pPr>
        <w:spacing w:line="480" w:lineRule="auto"/>
        <w:contextualSpacing/>
        <w:jc w:val="both"/>
        <w:rPr>
          <w:noProof/>
        </w:rPr>
      </w:pPr>
    </w:p>
    <w:p w14:paraId="31E86150" w14:textId="0656D8EC" w:rsidR="0054402F" w:rsidRDefault="0054402F" w:rsidP="00232F47">
      <w:pPr>
        <w:spacing w:line="480" w:lineRule="auto"/>
        <w:contextualSpacing/>
        <w:jc w:val="both"/>
        <w:rPr>
          <w:noProof/>
        </w:rPr>
      </w:pPr>
    </w:p>
    <w:p w14:paraId="4CCC8BAF" w14:textId="5E178A05" w:rsidR="0054402F" w:rsidRDefault="0054402F" w:rsidP="00232F47">
      <w:pPr>
        <w:spacing w:line="480" w:lineRule="auto"/>
        <w:contextualSpacing/>
        <w:jc w:val="both"/>
        <w:rPr>
          <w:noProof/>
        </w:rPr>
      </w:pPr>
    </w:p>
    <w:p w14:paraId="4816CCAA" w14:textId="2DB67059" w:rsidR="0054402F" w:rsidRDefault="0054402F" w:rsidP="00232F47">
      <w:pPr>
        <w:spacing w:line="480" w:lineRule="auto"/>
        <w:contextualSpacing/>
        <w:jc w:val="both"/>
        <w:rPr>
          <w:noProof/>
        </w:rPr>
      </w:pPr>
    </w:p>
    <w:p w14:paraId="4B00D0F6" w14:textId="795D43E8" w:rsidR="0054402F" w:rsidRDefault="0054402F" w:rsidP="00232F47">
      <w:pPr>
        <w:spacing w:line="480" w:lineRule="auto"/>
        <w:contextualSpacing/>
        <w:jc w:val="both"/>
        <w:rPr>
          <w:noProof/>
        </w:rPr>
      </w:pPr>
    </w:p>
    <w:p w14:paraId="0A03139F" w14:textId="33146373" w:rsidR="0054402F" w:rsidRDefault="0054402F" w:rsidP="00232F47">
      <w:pPr>
        <w:spacing w:line="480" w:lineRule="auto"/>
        <w:contextualSpacing/>
        <w:jc w:val="both"/>
        <w:rPr>
          <w:noProof/>
        </w:rPr>
      </w:pPr>
    </w:p>
    <w:p w14:paraId="3037FE75" w14:textId="6F299383" w:rsidR="0054402F" w:rsidRDefault="0054402F" w:rsidP="00232F47">
      <w:pPr>
        <w:spacing w:line="480" w:lineRule="auto"/>
        <w:contextualSpacing/>
        <w:jc w:val="both"/>
        <w:rPr>
          <w:noProof/>
        </w:rPr>
      </w:pPr>
    </w:p>
    <w:p w14:paraId="290CED98" w14:textId="7003B45C" w:rsidR="0054402F" w:rsidRDefault="0054402F" w:rsidP="00232F47">
      <w:pPr>
        <w:spacing w:line="480" w:lineRule="auto"/>
        <w:contextualSpacing/>
        <w:jc w:val="both"/>
        <w:rPr>
          <w:noProof/>
        </w:rPr>
      </w:pPr>
    </w:p>
    <w:p w14:paraId="592B2CF3" w14:textId="1AE0FC69" w:rsidR="0054402F" w:rsidRDefault="0054402F" w:rsidP="00232F47">
      <w:pPr>
        <w:spacing w:line="480" w:lineRule="auto"/>
        <w:contextualSpacing/>
        <w:jc w:val="both"/>
      </w:pPr>
      <w:r>
        <w:rPr>
          <w:noProof/>
          <w:lang w:val="sv-SE" w:eastAsia="sv-SE"/>
        </w:rPr>
        <w:lastRenderedPageBreak/>
        <w:drawing>
          <wp:inline distT="0" distB="0" distL="0" distR="0" wp14:anchorId="444006B6" wp14:editId="4991595B">
            <wp:extent cx="5731510" cy="5731510"/>
            <wp:effectExtent l="0" t="0" r="0" b="0"/>
            <wp:docPr id="43" name="Picture 43" descr="Diagram, 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Diagram, shape, arrow&#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AFFCBB8" w14:textId="775D99C9" w:rsidR="007511EC" w:rsidRDefault="007511EC" w:rsidP="007511EC">
      <w:pPr>
        <w:spacing w:line="480" w:lineRule="auto"/>
        <w:contextualSpacing/>
        <w:jc w:val="both"/>
      </w:pPr>
      <w:r w:rsidRPr="00487AAD">
        <w:t>Fig. S</w:t>
      </w:r>
      <w:r w:rsidR="004F5629">
        <w:t>1</w:t>
      </w:r>
      <w:r w:rsidR="00315498">
        <w:t>7</w:t>
      </w:r>
      <w:r w:rsidRPr="00487AAD">
        <w:t xml:space="preserve">. Predicted </w:t>
      </w:r>
      <w:r w:rsidR="00EC4377">
        <w:t xml:space="preserve">cod </w:t>
      </w:r>
      <w:r w:rsidR="00B73C93">
        <w:t xml:space="preserve">density in space and time with covariates </w:t>
      </w:r>
      <w:r w:rsidRPr="00487AAD">
        <w:t>depth, oxygen and temperature.</w:t>
      </w:r>
    </w:p>
    <w:p w14:paraId="2DD547A5" w14:textId="6A2A48C0" w:rsidR="00FB2179" w:rsidRDefault="00FB2179" w:rsidP="007511EC">
      <w:pPr>
        <w:spacing w:line="480" w:lineRule="auto"/>
        <w:contextualSpacing/>
        <w:jc w:val="both"/>
      </w:pPr>
    </w:p>
    <w:p w14:paraId="7335D659" w14:textId="736D040C" w:rsidR="00FB2179" w:rsidRDefault="00FB2179" w:rsidP="007511EC">
      <w:pPr>
        <w:spacing w:line="480" w:lineRule="auto"/>
        <w:contextualSpacing/>
        <w:jc w:val="both"/>
      </w:pPr>
    </w:p>
    <w:p w14:paraId="384139F8" w14:textId="77777777" w:rsidR="00FB2179" w:rsidRPr="00487AAD" w:rsidRDefault="00FB2179" w:rsidP="007511EC">
      <w:pPr>
        <w:spacing w:line="480" w:lineRule="auto"/>
        <w:contextualSpacing/>
        <w:jc w:val="both"/>
      </w:pPr>
    </w:p>
    <w:p w14:paraId="5F7BC9F6" w14:textId="5D65DB11" w:rsidR="007511EC" w:rsidRDefault="007511EC" w:rsidP="00232F47">
      <w:pPr>
        <w:spacing w:line="480" w:lineRule="auto"/>
        <w:contextualSpacing/>
        <w:jc w:val="both"/>
      </w:pPr>
    </w:p>
    <w:p w14:paraId="27920580" w14:textId="1B53114A" w:rsidR="0054402F" w:rsidRDefault="0054402F" w:rsidP="00232F47">
      <w:pPr>
        <w:spacing w:line="480" w:lineRule="auto"/>
        <w:contextualSpacing/>
        <w:jc w:val="both"/>
      </w:pPr>
    </w:p>
    <w:p w14:paraId="5CCB0824" w14:textId="7404391F" w:rsidR="0054402F" w:rsidRDefault="0054402F" w:rsidP="00232F47">
      <w:pPr>
        <w:spacing w:line="480" w:lineRule="auto"/>
        <w:contextualSpacing/>
        <w:jc w:val="both"/>
      </w:pPr>
    </w:p>
    <w:p w14:paraId="6110579D" w14:textId="2CE06308" w:rsidR="0054402F" w:rsidRDefault="0054402F" w:rsidP="00232F47">
      <w:pPr>
        <w:spacing w:line="480" w:lineRule="auto"/>
        <w:contextualSpacing/>
        <w:jc w:val="both"/>
      </w:pPr>
      <w:r>
        <w:rPr>
          <w:noProof/>
          <w:lang w:val="sv-SE" w:eastAsia="sv-SE"/>
        </w:rPr>
        <w:drawing>
          <wp:inline distT="0" distB="0" distL="0" distR="0" wp14:anchorId="37440219" wp14:editId="18433791">
            <wp:extent cx="5731404" cy="1747319"/>
            <wp:effectExtent l="0" t="0" r="0" b="5715"/>
            <wp:docPr id="44" name="Picture 44" descr="Diagram, engineer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Diagram, engineering drawing&#10;&#10;Description automatically generated"/>
                    <pic:cNvPicPr/>
                  </pic:nvPicPr>
                  <pic:blipFill rotWithShape="1">
                    <a:blip r:embed="rId22" cstate="print">
                      <a:extLst>
                        <a:ext uri="{28A0092B-C50C-407E-A947-70E740481C1C}">
                          <a14:useLocalDpi xmlns:a14="http://schemas.microsoft.com/office/drawing/2010/main" val="0"/>
                        </a:ext>
                      </a:extLst>
                    </a:blip>
                    <a:srcRect t="34910" b="34604"/>
                    <a:stretch/>
                  </pic:blipFill>
                  <pic:spPr bwMode="auto">
                    <a:xfrm>
                      <a:off x="0" y="0"/>
                      <a:ext cx="5731510" cy="1747351"/>
                    </a:xfrm>
                    <a:prstGeom prst="rect">
                      <a:avLst/>
                    </a:prstGeom>
                    <a:ln>
                      <a:noFill/>
                    </a:ln>
                    <a:extLst>
                      <a:ext uri="{53640926-AAD7-44D8-BBD7-CCE9431645EC}">
                        <a14:shadowObscured xmlns:a14="http://schemas.microsoft.com/office/drawing/2010/main"/>
                      </a:ext>
                    </a:extLst>
                  </pic:spPr>
                </pic:pic>
              </a:graphicData>
            </a:graphic>
          </wp:inline>
        </w:drawing>
      </w:r>
    </w:p>
    <w:p w14:paraId="3A894102" w14:textId="5844D20A" w:rsidR="000174E8" w:rsidRDefault="00781F90" w:rsidP="00F94BF6">
      <w:pPr>
        <w:spacing w:line="480" w:lineRule="auto"/>
        <w:contextualSpacing/>
        <w:jc w:val="both"/>
      </w:pPr>
      <w:r w:rsidRPr="004343A5">
        <w:t>Fig. S</w:t>
      </w:r>
      <w:r w:rsidR="00A45994" w:rsidRPr="004343A5">
        <w:t>1</w:t>
      </w:r>
      <w:r w:rsidR="00315498">
        <w:t>8</w:t>
      </w:r>
      <w:r w:rsidRPr="004343A5">
        <w:t xml:space="preserve">. </w:t>
      </w:r>
      <w:r w:rsidR="004343A5" w:rsidRPr="00487AAD">
        <w:t xml:space="preserve">Marginal effects from the </w:t>
      </w:r>
      <w:r w:rsidR="000531D3">
        <w:t xml:space="preserve">cod </w:t>
      </w:r>
      <w:r w:rsidR="00EC4377">
        <w:t>density</w:t>
      </w:r>
      <w:r w:rsidR="004343A5" w:rsidRPr="00487AAD">
        <w:t xml:space="preserve"> model </w:t>
      </w:r>
    </w:p>
    <w:p w14:paraId="3892FB76" w14:textId="65B7760A" w:rsidR="001633DA" w:rsidRDefault="001633DA" w:rsidP="00F94BF6">
      <w:pPr>
        <w:spacing w:line="480" w:lineRule="auto"/>
        <w:contextualSpacing/>
        <w:jc w:val="both"/>
      </w:pPr>
    </w:p>
    <w:p w14:paraId="4A383898" w14:textId="69E00CB0" w:rsidR="0054402F" w:rsidRDefault="0054402F" w:rsidP="00F94BF6">
      <w:pPr>
        <w:spacing w:line="480" w:lineRule="auto"/>
        <w:contextualSpacing/>
        <w:jc w:val="both"/>
      </w:pPr>
    </w:p>
    <w:p w14:paraId="5353A43D" w14:textId="4AD08C01" w:rsidR="0054402F" w:rsidRDefault="0054402F" w:rsidP="00F94BF6">
      <w:pPr>
        <w:spacing w:line="480" w:lineRule="auto"/>
        <w:contextualSpacing/>
        <w:jc w:val="both"/>
      </w:pPr>
    </w:p>
    <w:p w14:paraId="3D97E605" w14:textId="076017A0" w:rsidR="0054402F" w:rsidRDefault="0054402F" w:rsidP="00F94BF6">
      <w:pPr>
        <w:spacing w:line="480" w:lineRule="auto"/>
        <w:contextualSpacing/>
        <w:jc w:val="both"/>
      </w:pPr>
    </w:p>
    <w:p w14:paraId="0C770562" w14:textId="4D16332D" w:rsidR="0054402F" w:rsidRDefault="0054402F" w:rsidP="00F94BF6">
      <w:pPr>
        <w:spacing w:line="480" w:lineRule="auto"/>
        <w:contextualSpacing/>
        <w:jc w:val="both"/>
      </w:pPr>
    </w:p>
    <w:p w14:paraId="67B6367D" w14:textId="54553DE3" w:rsidR="0054402F" w:rsidRDefault="0054402F" w:rsidP="00F94BF6">
      <w:pPr>
        <w:spacing w:line="480" w:lineRule="auto"/>
        <w:contextualSpacing/>
        <w:jc w:val="both"/>
      </w:pPr>
    </w:p>
    <w:p w14:paraId="65341D8E" w14:textId="1B5EC69A" w:rsidR="0054402F" w:rsidRDefault="0054402F" w:rsidP="00F94BF6">
      <w:pPr>
        <w:spacing w:line="480" w:lineRule="auto"/>
        <w:contextualSpacing/>
        <w:jc w:val="both"/>
      </w:pPr>
    </w:p>
    <w:p w14:paraId="1DF5B8A5" w14:textId="76B95C58" w:rsidR="0054402F" w:rsidRDefault="0054402F" w:rsidP="00F94BF6">
      <w:pPr>
        <w:spacing w:line="480" w:lineRule="auto"/>
        <w:contextualSpacing/>
        <w:jc w:val="both"/>
      </w:pPr>
    </w:p>
    <w:p w14:paraId="401883F8" w14:textId="078B9F6F" w:rsidR="0054402F" w:rsidRDefault="0054402F" w:rsidP="00F94BF6">
      <w:pPr>
        <w:spacing w:line="480" w:lineRule="auto"/>
        <w:contextualSpacing/>
        <w:jc w:val="both"/>
      </w:pPr>
    </w:p>
    <w:p w14:paraId="12700CBD" w14:textId="6FA576F7" w:rsidR="0054402F" w:rsidRDefault="0054402F" w:rsidP="00F94BF6">
      <w:pPr>
        <w:spacing w:line="480" w:lineRule="auto"/>
        <w:contextualSpacing/>
        <w:jc w:val="both"/>
      </w:pPr>
    </w:p>
    <w:p w14:paraId="39D1C66F" w14:textId="3FB66EF6" w:rsidR="0054402F" w:rsidRDefault="0054402F" w:rsidP="00F94BF6">
      <w:pPr>
        <w:spacing w:line="480" w:lineRule="auto"/>
        <w:contextualSpacing/>
        <w:jc w:val="both"/>
      </w:pPr>
    </w:p>
    <w:p w14:paraId="54CB96A7" w14:textId="215F62DB" w:rsidR="0054402F" w:rsidRDefault="0054402F" w:rsidP="00F94BF6">
      <w:pPr>
        <w:spacing w:line="480" w:lineRule="auto"/>
        <w:contextualSpacing/>
        <w:jc w:val="both"/>
      </w:pPr>
    </w:p>
    <w:p w14:paraId="63602B65" w14:textId="7B6DB899" w:rsidR="0054402F" w:rsidRDefault="0054402F" w:rsidP="00F94BF6">
      <w:pPr>
        <w:spacing w:line="480" w:lineRule="auto"/>
        <w:contextualSpacing/>
        <w:jc w:val="both"/>
      </w:pPr>
    </w:p>
    <w:p w14:paraId="3B4FCFE6" w14:textId="7FE79061" w:rsidR="0054402F" w:rsidRDefault="0054402F" w:rsidP="00F94BF6">
      <w:pPr>
        <w:spacing w:line="480" w:lineRule="auto"/>
        <w:contextualSpacing/>
        <w:jc w:val="both"/>
      </w:pPr>
    </w:p>
    <w:p w14:paraId="719AD3AB" w14:textId="5BB73FD4" w:rsidR="0054402F" w:rsidRDefault="0054402F" w:rsidP="00F94BF6">
      <w:pPr>
        <w:spacing w:line="480" w:lineRule="auto"/>
        <w:contextualSpacing/>
        <w:jc w:val="both"/>
      </w:pPr>
    </w:p>
    <w:p w14:paraId="201899D5" w14:textId="6AD256D8" w:rsidR="0054402F" w:rsidRDefault="0054402F" w:rsidP="00F94BF6">
      <w:pPr>
        <w:spacing w:line="480" w:lineRule="auto"/>
        <w:contextualSpacing/>
        <w:jc w:val="both"/>
      </w:pPr>
    </w:p>
    <w:p w14:paraId="225A8DD6" w14:textId="07001DD7" w:rsidR="0054402F" w:rsidRDefault="0054402F" w:rsidP="00F94BF6">
      <w:pPr>
        <w:spacing w:line="480" w:lineRule="auto"/>
        <w:contextualSpacing/>
        <w:jc w:val="both"/>
      </w:pPr>
    </w:p>
    <w:p w14:paraId="2A858571" w14:textId="5F5D0CB3" w:rsidR="0054402F" w:rsidRDefault="0054402F" w:rsidP="00F94BF6">
      <w:pPr>
        <w:spacing w:line="480" w:lineRule="auto"/>
        <w:contextualSpacing/>
        <w:jc w:val="both"/>
      </w:pPr>
    </w:p>
    <w:p w14:paraId="0FBD2844" w14:textId="66BE6821" w:rsidR="0054402F" w:rsidRDefault="0054402F" w:rsidP="00F94BF6">
      <w:pPr>
        <w:spacing w:line="480" w:lineRule="auto"/>
        <w:contextualSpacing/>
        <w:jc w:val="both"/>
      </w:pPr>
    </w:p>
    <w:p w14:paraId="094C397C" w14:textId="2E63442E" w:rsidR="00B37D4F" w:rsidRDefault="0054402F" w:rsidP="00F94BF6">
      <w:pPr>
        <w:spacing w:line="480" w:lineRule="auto"/>
        <w:contextualSpacing/>
        <w:jc w:val="both"/>
      </w:pPr>
      <w:r>
        <w:rPr>
          <w:noProof/>
          <w:lang w:val="sv-SE" w:eastAsia="sv-SE"/>
        </w:rPr>
        <w:lastRenderedPageBreak/>
        <w:drawing>
          <wp:inline distT="0" distB="0" distL="0" distR="0" wp14:anchorId="313B65BD" wp14:editId="54CA0E4A">
            <wp:extent cx="5731254" cy="4137434"/>
            <wp:effectExtent l="0" t="0" r="0" b="3175"/>
            <wp:docPr id="46" name="Picture 4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Chart, scatter chart&#10;&#10;Description automatically generated"/>
                    <pic:cNvPicPr/>
                  </pic:nvPicPr>
                  <pic:blipFill rotWithShape="1">
                    <a:blip r:embed="rId23" cstate="print">
                      <a:extLst>
                        <a:ext uri="{28A0092B-C50C-407E-A947-70E740481C1C}">
                          <a14:useLocalDpi xmlns:a14="http://schemas.microsoft.com/office/drawing/2010/main" val="0"/>
                        </a:ext>
                      </a:extLst>
                    </a:blip>
                    <a:srcRect t="13900" b="13909"/>
                    <a:stretch/>
                  </pic:blipFill>
                  <pic:spPr bwMode="auto">
                    <a:xfrm>
                      <a:off x="0" y="0"/>
                      <a:ext cx="5731510" cy="4137618"/>
                    </a:xfrm>
                    <a:prstGeom prst="rect">
                      <a:avLst/>
                    </a:prstGeom>
                    <a:ln>
                      <a:noFill/>
                    </a:ln>
                    <a:extLst>
                      <a:ext uri="{53640926-AAD7-44D8-BBD7-CCE9431645EC}">
                        <a14:shadowObscured xmlns:a14="http://schemas.microsoft.com/office/drawing/2010/main"/>
                      </a:ext>
                    </a:extLst>
                  </pic:spPr>
                </pic:pic>
              </a:graphicData>
            </a:graphic>
          </wp:inline>
        </w:drawing>
      </w:r>
    </w:p>
    <w:p w14:paraId="04D3B982" w14:textId="6856E8D6" w:rsidR="00141641" w:rsidRDefault="00141641" w:rsidP="00141641">
      <w:pPr>
        <w:spacing w:line="480" w:lineRule="auto"/>
        <w:contextualSpacing/>
        <w:jc w:val="both"/>
      </w:pPr>
      <w:r w:rsidRPr="00D60A73">
        <w:t>Fig. S</w:t>
      </w:r>
      <w:r w:rsidR="00315498">
        <w:t>19</w:t>
      </w:r>
      <w:r w:rsidRPr="00D60A73">
        <w:t xml:space="preserve">. </w:t>
      </w:r>
      <w:r w:rsidR="00D60A73">
        <w:t>Density-weighted</w:t>
      </w:r>
      <w:r w:rsidR="00E54597">
        <w:t xml:space="preserve"> sea bottom</w:t>
      </w:r>
      <w:r w:rsidR="00D60A73">
        <w:t xml:space="preserve"> oxygen by sub-division</w:t>
      </w:r>
      <w:r w:rsidR="00FB576C">
        <w:t>. Lines depict GAM fits (</w:t>
      </w:r>
      <m:oMath>
        <m:r>
          <w:rPr>
            <w:rFonts w:ascii="Cambria Math" w:hAnsi="Cambria Math"/>
          </w:rPr>
          <m:t>k</m:t>
        </m:r>
      </m:oMath>
      <w:r w:rsidR="00FB576C">
        <w:t>=4) fits</w:t>
      </w:r>
      <w:r w:rsidR="00017EB4">
        <w:t xml:space="preserve"> and the shaded area depicts the 95% confidence intervals.</w:t>
      </w:r>
    </w:p>
    <w:p w14:paraId="6712E9E1" w14:textId="3383C137" w:rsidR="007D61E5" w:rsidRDefault="007D61E5" w:rsidP="00141641">
      <w:pPr>
        <w:spacing w:line="480" w:lineRule="auto"/>
        <w:contextualSpacing/>
        <w:jc w:val="both"/>
        <w:rPr>
          <w:noProof/>
        </w:rPr>
      </w:pPr>
    </w:p>
    <w:p w14:paraId="60981B1E" w14:textId="1840DE28" w:rsidR="0054402F" w:rsidRDefault="0054402F" w:rsidP="00141641">
      <w:pPr>
        <w:spacing w:line="480" w:lineRule="auto"/>
        <w:contextualSpacing/>
        <w:jc w:val="both"/>
        <w:rPr>
          <w:noProof/>
        </w:rPr>
      </w:pPr>
    </w:p>
    <w:p w14:paraId="0B975C95" w14:textId="48C76E82" w:rsidR="0054402F" w:rsidRDefault="0054402F" w:rsidP="00141641">
      <w:pPr>
        <w:spacing w:line="480" w:lineRule="auto"/>
        <w:contextualSpacing/>
        <w:jc w:val="both"/>
        <w:rPr>
          <w:noProof/>
        </w:rPr>
      </w:pPr>
    </w:p>
    <w:p w14:paraId="25E75BC7" w14:textId="37B8A002" w:rsidR="0054402F" w:rsidRDefault="0054402F" w:rsidP="00141641">
      <w:pPr>
        <w:spacing w:line="480" w:lineRule="auto"/>
        <w:contextualSpacing/>
        <w:jc w:val="both"/>
        <w:rPr>
          <w:noProof/>
        </w:rPr>
      </w:pPr>
    </w:p>
    <w:p w14:paraId="40DF47D7" w14:textId="50D3D826" w:rsidR="0054402F" w:rsidRDefault="0054402F" w:rsidP="00141641">
      <w:pPr>
        <w:spacing w:line="480" w:lineRule="auto"/>
        <w:contextualSpacing/>
        <w:jc w:val="both"/>
        <w:rPr>
          <w:noProof/>
        </w:rPr>
      </w:pPr>
    </w:p>
    <w:p w14:paraId="6A1809DC" w14:textId="373F37E1" w:rsidR="0054402F" w:rsidRDefault="0054402F" w:rsidP="00141641">
      <w:pPr>
        <w:spacing w:line="480" w:lineRule="auto"/>
        <w:contextualSpacing/>
        <w:jc w:val="both"/>
        <w:rPr>
          <w:noProof/>
        </w:rPr>
      </w:pPr>
    </w:p>
    <w:p w14:paraId="0F4F8F5A" w14:textId="7A3B36A6" w:rsidR="0054402F" w:rsidRDefault="0054402F" w:rsidP="00141641">
      <w:pPr>
        <w:spacing w:line="480" w:lineRule="auto"/>
        <w:contextualSpacing/>
        <w:jc w:val="both"/>
        <w:rPr>
          <w:noProof/>
        </w:rPr>
      </w:pPr>
    </w:p>
    <w:p w14:paraId="4CAC7F08" w14:textId="10923225" w:rsidR="0054402F" w:rsidRDefault="0054402F" w:rsidP="00141641">
      <w:pPr>
        <w:spacing w:line="480" w:lineRule="auto"/>
        <w:contextualSpacing/>
        <w:jc w:val="both"/>
        <w:rPr>
          <w:noProof/>
        </w:rPr>
      </w:pPr>
    </w:p>
    <w:p w14:paraId="539A7FEB" w14:textId="692A4956" w:rsidR="0054402F" w:rsidRDefault="0054402F" w:rsidP="00141641">
      <w:pPr>
        <w:spacing w:line="480" w:lineRule="auto"/>
        <w:contextualSpacing/>
        <w:jc w:val="both"/>
        <w:rPr>
          <w:noProof/>
        </w:rPr>
      </w:pPr>
    </w:p>
    <w:p w14:paraId="164C68D2" w14:textId="0C5E0E71" w:rsidR="0054402F" w:rsidRDefault="0054402F" w:rsidP="00141641">
      <w:pPr>
        <w:spacing w:line="480" w:lineRule="auto"/>
        <w:contextualSpacing/>
        <w:jc w:val="both"/>
        <w:rPr>
          <w:noProof/>
        </w:rPr>
      </w:pPr>
    </w:p>
    <w:p w14:paraId="0F5CC9D7" w14:textId="75B7E6D6" w:rsidR="0054402F" w:rsidRDefault="0054402F" w:rsidP="00141641">
      <w:pPr>
        <w:spacing w:line="480" w:lineRule="auto"/>
        <w:contextualSpacing/>
        <w:jc w:val="both"/>
        <w:rPr>
          <w:noProof/>
        </w:rPr>
      </w:pPr>
    </w:p>
    <w:p w14:paraId="2B1FA69D" w14:textId="03B0E0EE" w:rsidR="0054402F" w:rsidRDefault="0054402F" w:rsidP="00141641">
      <w:pPr>
        <w:spacing w:line="480" w:lineRule="auto"/>
        <w:contextualSpacing/>
        <w:jc w:val="both"/>
      </w:pPr>
      <w:r>
        <w:rPr>
          <w:noProof/>
          <w:lang w:val="sv-SE" w:eastAsia="sv-SE"/>
        </w:rPr>
        <w:drawing>
          <wp:inline distT="0" distB="0" distL="0" distR="0" wp14:anchorId="33B1B65F" wp14:editId="4B564E2C">
            <wp:extent cx="5730860" cy="4318503"/>
            <wp:effectExtent l="0" t="0" r="0" b="0"/>
            <wp:docPr id="47" name="Picture 4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Chart&#10;&#10;Description automatically generated"/>
                    <pic:cNvPicPr/>
                  </pic:nvPicPr>
                  <pic:blipFill rotWithShape="1">
                    <a:blip r:embed="rId24" cstate="print">
                      <a:extLst>
                        <a:ext uri="{28A0092B-C50C-407E-A947-70E740481C1C}">
                          <a14:useLocalDpi xmlns:a14="http://schemas.microsoft.com/office/drawing/2010/main" val="0"/>
                        </a:ext>
                      </a:extLst>
                    </a:blip>
                    <a:srcRect t="12952" b="11692"/>
                    <a:stretch/>
                  </pic:blipFill>
                  <pic:spPr bwMode="auto">
                    <a:xfrm>
                      <a:off x="0" y="0"/>
                      <a:ext cx="5731510" cy="4318993"/>
                    </a:xfrm>
                    <a:prstGeom prst="rect">
                      <a:avLst/>
                    </a:prstGeom>
                    <a:ln>
                      <a:noFill/>
                    </a:ln>
                    <a:extLst>
                      <a:ext uri="{53640926-AAD7-44D8-BBD7-CCE9431645EC}">
                        <a14:shadowObscured xmlns:a14="http://schemas.microsoft.com/office/drawing/2010/main"/>
                      </a:ext>
                    </a:extLst>
                  </pic:spPr>
                </pic:pic>
              </a:graphicData>
            </a:graphic>
          </wp:inline>
        </w:drawing>
      </w:r>
    </w:p>
    <w:p w14:paraId="2024BB6F" w14:textId="5472217A" w:rsidR="00315498" w:rsidRDefault="00315498" w:rsidP="00315498">
      <w:pPr>
        <w:spacing w:line="480" w:lineRule="auto"/>
        <w:contextualSpacing/>
        <w:jc w:val="both"/>
      </w:pPr>
      <w:r w:rsidRPr="00D60A73">
        <w:lastRenderedPageBreak/>
        <w:t>Fig. S</w:t>
      </w:r>
      <w:r>
        <w:t>2</w:t>
      </w:r>
      <w:r w:rsidR="005C10B7">
        <w:t>0</w:t>
      </w:r>
      <w:r w:rsidRPr="00D60A73">
        <w:t xml:space="preserve">. </w:t>
      </w:r>
      <w:r>
        <w:t xml:space="preserve">Sea bottom oxygen concentration in the </w:t>
      </w:r>
      <w:r w:rsidR="003027F6">
        <w:t>environment, by</w:t>
      </w:r>
      <w:r>
        <w:t xml:space="preserve"> sub-division. Lines depict GAM fits (</w:t>
      </w:r>
      <m:oMath>
        <m:r>
          <w:rPr>
            <w:rFonts w:ascii="Cambria Math" w:hAnsi="Cambria Math"/>
          </w:rPr>
          <m:t>k</m:t>
        </m:r>
      </m:oMath>
      <w:r>
        <w:t>=4) fits and the shaded area depicts the 95% confidence intervals.</w:t>
      </w:r>
    </w:p>
    <w:p w14:paraId="24565C6E" w14:textId="77777777" w:rsidR="00315498" w:rsidRDefault="00315498" w:rsidP="00141641">
      <w:pPr>
        <w:spacing w:line="480" w:lineRule="auto"/>
        <w:contextualSpacing/>
        <w:jc w:val="both"/>
      </w:pPr>
    </w:p>
    <w:p w14:paraId="230C53ED" w14:textId="2AFC71FB" w:rsidR="007D61E5" w:rsidRDefault="007D61E5" w:rsidP="00141641">
      <w:pPr>
        <w:spacing w:line="480" w:lineRule="auto"/>
        <w:contextualSpacing/>
        <w:jc w:val="both"/>
      </w:pPr>
    </w:p>
    <w:p w14:paraId="31AD7D94" w14:textId="45E16D6F" w:rsidR="007D61E5" w:rsidRDefault="007D61E5" w:rsidP="00141641">
      <w:pPr>
        <w:spacing w:line="480" w:lineRule="auto"/>
        <w:contextualSpacing/>
        <w:jc w:val="both"/>
        <w:rPr>
          <w:noProof/>
        </w:rPr>
      </w:pPr>
    </w:p>
    <w:p w14:paraId="74301529" w14:textId="154A353D" w:rsidR="006710E6" w:rsidRDefault="006710E6" w:rsidP="00141641">
      <w:pPr>
        <w:spacing w:line="480" w:lineRule="auto"/>
        <w:contextualSpacing/>
        <w:jc w:val="both"/>
        <w:rPr>
          <w:noProof/>
        </w:rPr>
      </w:pPr>
    </w:p>
    <w:p w14:paraId="5AE92FA3" w14:textId="3ED56F2F" w:rsidR="006710E6" w:rsidRDefault="006710E6" w:rsidP="00141641">
      <w:pPr>
        <w:spacing w:line="480" w:lineRule="auto"/>
        <w:contextualSpacing/>
        <w:jc w:val="both"/>
        <w:rPr>
          <w:noProof/>
        </w:rPr>
      </w:pPr>
    </w:p>
    <w:p w14:paraId="1D17384A" w14:textId="1ED73D09" w:rsidR="006710E6" w:rsidRDefault="006710E6" w:rsidP="00141641">
      <w:pPr>
        <w:spacing w:line="480" w:lineRule="auto"/>
        <w:contextualSpacing/>
        <w:jc w:val="both"/>
        <w:rPr>
          <w:noProof/>
        </w:rPr>
      </w:pPr>
    </w:p>
    <w:p w14:paraId="424D470E" w14:textId="29ABB430" w:rsidR="006710E6" w:rsidRDefault="006710E6" w:rsidP="00141641">
      <w:pPr>
        <w:spacing w:line="480" w:lineRule="auto"/>
        <w:contextualSpacing/>
        <w:jc w:val="both"/>
        <w:rPr>
          <w:noProof/>
        </w:rPr>
      </w:pPr>
    </w:p>
    <w:p w14:paraId="3B2C4F95" w14:textId="2DF5DF2C" w:rsidR="006710E6" w:rsidRDefault="006710E6" w:rsidP="00141641">
      <w:pPr>
        <w:spacing w:line="480" w:lineRule="auto"/>
        <w:contextualSpacing/>
        <w:jc w:val="both"/>
        <w:rPr>
          <w:noProof/>
        </w:rPr>
      </w:pPr>
    </w:p>
    <w:p w14:paraId="4C7F5EDE" w14:textId="4D675A37" w:rsidR="006710E6" w:rsidRDefault="006710E6" w:rsidP="00141641">
      <w:pPr>
        <w:spacing w:line="480" w:lineRule="auto"/>
        <w:contextualSpacing/>
        <w:jc w:val="both"/>
        <w:rPr>
          <w:noProof/>
        </w:rPr>
      </w:pPr>
    </w:p>
    <w:p w14:paraId="10FCDB95" w14:textId="4F80904F" w:rsidR="006710E6" w:rsidRDefault="006710E6" w:rsidP="00141641">
      <w:pPr>
        <w:spacing w:line="480" w:lineRule="auto"/>
        <w:contextualSpacing/>
        <w:jc w:val="both"/>
        <w:rPr>
          <w:noProof/>
        </w:rPr>
      </w:pPr>
    </w:p>
    <w:p w14:paraId="122D14D9" w14:textId="52493ADF" w:rsidR="006710E6" w:rsidRDefault="00770D51" w:rsidP="00141641">
      <w:pPr>
        <w:spacing w:line="480" w:lineRule="auto"/>
        <w:contextualSpacing/>
        <w:jc w:val="both"/>
      </w:pPr>
      <w:r>
        <w:rPr>
          <w:noProof/>
          <w:lang w:val="sv-SE" w:eastAsia="sv-SE"/>
        </w:rPr>
        <w:lastRenderedPageBreak/>
        <w:drawing>
          <wp:inline distT="0" distB="0" distL="0" distR="0" wp14:anchorId="5E644E3C" wp14:editId="0BE14670">
            <wp:extent cx="5730894" cy="4110273"/>
            <wp:effectExtent l="0" t="0" r="0" b="5080"/>
            <wp:docPr id="48" name="Picture 4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Chart, scatter chart&#10;&#10;Description automatically generated"/>
                    <pic:cNvPicPr/>
                  </pic:nvPicPr>
                  <pic:blipFill rotWithShape="1">
                    <a:blip r:embed="rId25" cstate="print">
                      <a:extLst>
                        <a:ext uri="{28A0092B-C50C-407E-A947-70E740481C1C}">
                          <a14:useLocalDpi xmlns:a14="http://schemas.microsoft.com/office/drawing/2010/main" val="0"/>
                        </a:ext>
                      </a:extLst>
                    </a:blip>
                    <a:srcRect t="14216" b="14062"/>
                    <a:stretch/>
                  </pic:blipFill>
                  <pic:spPr bwMode="auto">
                    <a:xfrm>
                      <a:off x="0" y="0"/>
                      <a:ext cx="5731510" cy="4110714"/>
                    </a:xfrm>
                    <a:prstGeom prst="rect">
                      <a:avLst/>
                    </a:prstGeom>
                    <a:ln>
                      <a:noFill/>
                    </a:ln>
                    <a:extLst>
                      <a:ext uri="{53640926-AAD7-44D8-BBD7-CCE9431645EC}">
                        <a14:shadowObscured xmlns:a14="http://schemas.microsoft.com/office/drawing/2010/main"/>
                      </a:ext>
                    </a:extLst>
                  </pic:spPr>
                </pic:pic>
              </a:graphicData>
            </a:graphic>
          </wp:inline>
        </w:drawing>
      </w:r>
    </w:p>
    <w:p w14:paraId="369EA458" w14:textId="30B3C975" w:rsidR="007D61E5" w:rsidRDefault="007D61E5" w:rsidP="007D61E5">
      <w:pPr>
        <w:spacing w:line="480" w:lineRule="auto"/>
        <w:contextualSpacing/>
        <w:jc w:val="both"/>
      </w:pPr>
      <w:r w:rsidRPr="00D60A73">
        <w:t>Fig. S</w:t>
      </w:r>
      <w:r>
        <w:t>2</w:t>
      </w:r>
      <w:r w:rsidR="005C10B7">
        <w:t>1</w:t>
      </w:r>
      <w:r w:rsidRPr="00D60A73">
        <w:t xml:space="preserve">. </w:t>
      </w:r>
      <w:r>
        <w:t xml:space="preserve">Density-weighted </w:t>
      </w:r>
      <w:r w:rsidR="002537BD">
        <w:t>depth</w:t>
      </w:r>
      <w:r w:rsidR="00192A81">
        <w:t xml:space="preserve"> </w:t>
      </w:r>
      <w:r>
        <w:t>by sub-division. Lines depict GAM fits (</w:t>
      </w:r>
      <m:oMath>
        <m:r>
          <w:rPr>
            <w:rFonts w:ascii="Cambria Math" w:hAnsi="Cambria Math"/>
          </w:rPr>
          <m:t>k</m:t>
        </m:r>
      </m:oMath>
      <w:r>
        <w:t>=4) fits and the shaded area depicts the 95% confidence intervals.</w:t>
      </w:r>
    </w:p>
    <w:p w14:paraId="045C10FE" w14:textId="5B048E47" w:rsidR="007D61E5" w:rsidRDefault="007D61E5" w:rsidP="00141641">
      <w:pPr>
        <w:spacing w:line="480" w:lineRule="auto"/>
        <w:contextualSpacing/>
        <w:jc w:val="both"/>
      </w:pPr>
    </w:p>
    <w:p w14:paraId="58D327DD" w14:textId="77777777" w:rsidR="007D61E5" w:rsidRDefault="007D61E5" w:rsidP="00141641">
      <w:pPr>
        <w:spacing w:line="480" w:lineRule="auto"/>
        <w:contextualSpacing/>
        <w:jc w:val="both"/>
      </w:pPr>
    </w:p>
    <w:p w14:paraId="3652364B" w14:textId="5DE0FC16" w:rsidR="00301A67" w:rsidRDefault="00301A67" w:rsidP="00141641">
      <w:pPr>
        <w:spacing w:line="480" w:lineRule="auto"/>
        <w:contextualSpacing/>
        <w:jc w:val="both"/>
      </w:pPr>
    </w:p>
    <w:p w14:paraId="1B33B9B4" w14:textId="5B9F4CCD" w:rsidR="00FD0203" w:rsidRDefault="00FD0203" w:rsidP="00141641">
      <w:pPr>
        <w:spacing w:line="480" w:lineRule="auto"/>
        <w:contextualSpacing/>
        <w:jc w:val="both"/>
        <w:rPr>
          <w:noProof/>
        </w:rPr>
      </w:pPr>
    </w:p>
    <w:p w14:paraId="09522A92" w14:textId="7FFEF905" w:rsidR="00467D1B" w:rsidRDefault="00467D1B" w:rsidP="00141641">
      <w:pPr>
        <w:spacing w:line="480" w:lineRule="auto"/>
        <w:contextualSpacing/>
        <w:jc w:val="both"/>
        <w:rPr>
          <w:noProof/>
        </w:rPr>
      </w:pPr>
    </w:p>
    <w:p w14:paraId="73A43D8F" w14:textId="7EDA83D1" w:rsidR="00467D1B" w:rsidRDefault="00467D1B" w:rsidP="00141641">
      <w:pPr>
        <w:spacing w:line="480" w:lineRule="auto"/>
        <w:contextualSpacing/>
        <w:jc w:val="both"/>
        <w:rPr>
          <w:noProof/>
        </w:rPr>
      </w:pPr>
    </w:p>
    <w:p w14:paraId="1FFFE648" w14:textId="37322DA6" w:rsidR="00467D1B" w:rsidRDefault="00467D1B" w:rsidP="00141641">
      <w:pPr>
        <w:spacing w:line="480" w:lineRule="auto"/>
        <w:contextualSpacing/>
        <w:jc w:val="both"/>
        <w:rPr>
          <w:noProof/>
        </w:rPr>
      </w:pPr>
    </w:p>
    <w:p w14:paraId="1B0E1CD0" w14:textId="0774136F" w:rsidR="00467D1B" w:rsidRDefault="00467D1B" w:rsidP="00141641">
      <w:pPr>
        <w:spacing w:line="480" w:lineRule="auto"/>
        <w:contextualSpacing/>
        <w:jc w:val="both"/>
        <w:rPr>
          <w:noProof/>
        </w:rPr>
      </w:pPr>
    </w:p>
    <w:p w14:paraId="0B1A41D3" w14:textId="095BED7C" w:rsidR="00467D1B" w:rsidRDefault="00467D1B" w:rsidP="00141641">
      <w:pPr>
        <w:spacing w:line="480" w:lineRule="auto"/>
        <w:contextualSpacing/>
        <w:jc w:val="both"/>
        <w:rPr>
          <w:noProof/>
        </w:rPr>
      </w:pPr>
    </w:p>
    <w:p w14:paraId="26B25982" w14:textId="23209131" w:rsidR="00467D1B" w:rsidRDefault="00467D1B" w:rsidP="00141641">
      <w:pPr>
        <w:spacing w:line="480" w:lineRule="auto"/>
        <w:contextualSpacing/>
        <w:jc w:val="both"/>
        <w:rPr>
          <w:noProof/>
        </w:rPr>
      </w:pPr>
    </w:p>
    <w:p w14:paraId="336ECAC9" w14:textId="3C664D86" w:rsidR="00467D1B" w:rsidRDefault="00467D1B" w:rsidP="00141641">
      <w:pPr>
        <w:spacing w:line="480" w:lineRule="auto"/>
        <w:contextualSpacing/>
        <w:jc w:val="both"/>
        <w:rPr>
          <w:noProof/>
        </w:rPr>
      </w:pPr>
    </w:p>
    <w:p w14:paraId="3BB8D29D" w14:textId="303F7EAD" w:rsidR="00467D1B" w:rsidRDefault="00F70BAB" w:rsidP="00141641">
      <w:pPr>
        <w:spacing w:line="480" w:lineRule="auto"/>
        <w:contextualSpacing/>
        <w:jc w:val="both"/>
      </w:pPr>
      <w:r>
        <w:rPr>
          <w:noProof/>
          <w:lang w:val="sv-SE" w:eastAsia="sv-SE"/>
        </w:rPr>
        <w:lastRenderedPageBreak/>
        <w:drawing>
          <wp:inline distT="0" distB="0" distL="0" distR="0" wp14:anchorId="0EEB790F" wp14:editId="7BA665FC">
            <wp:extent cx="5731510" cy="5731510"/>
            <wp:effectExtent l="0" t="0" r="0" b="0"/>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3E78160" w14:textId="4DFF444A" w:rsidR="00301A67" w:rsidRDefault="00301A67" w:rsidP="00301A67">
      <w:pPr>
        <w:spacing w:line="480" w:lineRule="auto"/>
        <w:contextualSpacing/>
        <w:jc w:val="both"/>
      </w:pPr>
      <w:r w:rsidRPr="00D60A73">
        <w:t>Fig. S</w:t>
      </w:r>
      <w:r w:rsidR="00FE63C9">
        <w:t>2</w:t>
      </w:r>
      <w:r w:rsidR="005C10B7">
        <w:t>2</w:t>
      </w:r>
      <w:r w:rsidRPr="00D60A73">
        <w:t xml:space="preserve">. </w:t>
      </w:r>
      <w:r w:rsidR="00F4430B">
        <w:t xml:space="preserve">Biomass of sprat over time </w:t>
      </w:r>
      <w:r w:rsidR="00B07BE1">
        <w:t>b</w:t>
      </w:r>
      <w:r w:rsidR="00F4430B">
        <w:t>y sub</w:t>
      </w:r>
      <w:r w:rsidR="001102D1">
        <w:t>-</w:t>
      </w:r>
      <w:r w:rsidR="00F4430B">
        <w:t>division</w:t>
      </w:r>
      <w:r w:rsidR="00E653F7">
        <w:t>. Lines depict GAM fits (</w:t>
      </w:r>
      <m:oMath>
        <m:r>
          <w:rPr>
            <w:rFonts w:ascii="Cambria Math" w:hAnsi="Cambria Math"/>
          </w:rPr>
          <m:t>k</m:t>
        </m:r>
      </m:oMath>
      <w:r w:rsidR="00E653F7">
        <w:t>=4) fits</w:t>
      </w:r>
      <w:r w:rsidR="00F70BAB">
        <w:t>.</w:t>
      </w:r>
    </w:p>
    <w:p w14:paraId="25212725" w14:textId="2F15ACEA" w:rsidR="00301A67" w:rsidRDefault="00301A67" w:rsidP="00141641">
      <w:pPr>
        <w:spacing w:line="480" w:lineRule="auto"/>
        <w:contextualSpacing/>
        <w:jc w:val="both"/>
      </w:pPr>
    </w:p>
    <w:p w14:paraId="6D974F2B" w14:textId="24387130" w:rsidR="00B80872" w:rsidRDefault="00B80872" w:rsidP="00141641">
      <w:pPr>
        <w:spacing w:line="480" w:lineRule="auto"/>
        <w:contextualSpacing/>
        <w:jc w:val="both"/>
        <w:rPr>
          <w:noProof/>
        </w:rPr>
      </w:pPr>
    </w:p>
    <w:p w14:paraId="245B1236" w14:textId="024BCC91" w:rsidR="006C212E" w:rsidRDefault="006C212E" w:rsidP="00141641">
      <w:pPr>
        <w:spacing w:line="480" w:lineRule="auto"/>
        <w:contextualSpacing/>
        <w:jc w:val="both"/>
        <w:rPr>
          <w:noProof/>
        </w:rPr>
      </w:pPr>
    </w:p>
    <w:p w14:paraId="30F38CC6" w14:textId="0A6C6752" w:rsidR="006C212E" w:rsidRDefault="006C212E" w:rsidP="00141641">
      <w:pPr>
        <w:spacing w:line="480" w:lineRule="auto"/>
        <w:contextualSpacing/>
        <w:jc w:val="both"/>
        <w:rPr>
          <w:noProof/>
        </w:rPr>
      </w:pPr>
    </w:p>
    <w:p w14:paraId="7BC461AB" w14:textId="37E3D5C2" w:rsidR="006C212E" w:rsidRDefault="006C212E" w:rsidP="00141641">
      <w:pPr>
        <w:spacing w:line="480" w:lineRule="auto"/>
        <w:contextualSpacing/>
        <w:jc w:val="both"/>
        <w:rPr>
          <w:noProof/>
        </w:rPr>
      </w:pPr>
    </w:p>
    <w:p w14:paraId="3A8C3809" w14:textId="304E92D4" w:rsidR="006C212E" w:rsidRDefault="006C212E" w:rsidP="00141641">
      <w:pPr>
        <w:spacing w:line="480" w:lineRule="auto"/>
        <w:contextualSpacing/>
        <w:jc w:val="both"/>
        <w:rPr>
          <w:noProof/>
        </w:rPr>
      </w:pPr>
    </w:p>
    <w:p w14:paraId="51639586" w14:textId="746C0C98" w:rsidR="006C212E" w:rsidRDefault="006C212E" w:rsidP="00141641">
      <w:pPr>
        <w:spacing w:line="480" w:lineRule="auto"/>
        <w:contextualSpacing/>
        <w:jc w:val="both"/>
        <w:rPr>
          <w:noProof/>
        </w:rPr>
      </w:pPr>
    </w:p>
    <w:p w14:paraId="702C1808" w14:textId="624781B5" w:rsidR="006C212E" w:rsidRDefault="00894E00" w:rsidP="00141641">
      <w:pPr>
        <w:spacing w:line="480" w:lineRule="auto"/>
        <w:contextualSpacing/>
        <w:jc w:val="both"/>
      </w:pPr>
      <w:r>
        <w:rPr>
          <w:noProof/>
          <w:lang w:val="sv-SE" w:eastAsia="sv-SE"/>
        </w:rPr>
        <w:lastRenderedPageBreak/>
        <w:drawing>
          <wp:inline distT="0" distB="0" distL="0" distR="0" wp14:anchorId="6C47D791" wp14:editId="19FF578C">
            <wp:extent cx="5731439" cy="5386812"/>
            <wp:effectExtent l="0" t="0" r="0" b="0"/>
            <wp:docPr id="50" name="Picture 50" descr="Diagram, 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Diagram, shape, arrow&#10;&#10;Description automatically generated"/>
                    <pic:cNvPicPr/>
                  </pic:nvPicPr>
                  <pic:blipFill rotWithShape="1">
                    <a:blip r:embed="rId27" cstate="print">
                      <a:extLst>
                        <a:ext uri="{28A0092B-C50C-407E-A947-70E740481C1C}">
                          <a14:useLocalDpi xmlns:a14="http://schemas.microsoft.com/office/drawing/2010/main" val="0"/>
                        </a:ext>
                      </a:extLst>
                    </a:blip>
                    <a:srcRect t="3001" b="3012"/>
                    <a:stretch/>
                  </pic:blipFill>
                  <pic:spPr bwMode="auto">
                    <a:xfrm>
                      <a:off x="0" y="0"/>
                      <a:ext cx="5731510" cy="5386879"/>
                    </a:xfrm>
                    <a:prstGeom prst="rect">
                      <a:avLst/>
                    </a:prstGeom>
                    <a:ln>
                      <a:noFill/>
                    </a:ln>
                    <a:extLst>
                      <a:ext uri="{53640926-AAD7-44D8-BBD7-CCE9431645EC}">
                        <a14:shadowObscured xmlns:a14="http://schemas.microsoft.com/office/drawing/2010/main"/>
                      </a:ext>
                    </a:extLst>
                  </pic:spPr>
                </pic:pic>
              </a:graphicData>
            </a:graphic>
          </wp:inline>
        </w:drawing>
      </w:r>
    </w:p>
    <w:p w14:paraId="2C028F29" w14:textId="7D57EE55" w:rsidR="005C7180" w:rsidRDefault="005C7180" w:rsidP="005C7180">
      <w:pPr>
        <w:spacing w:line="480" w:lineRule="auto"/>
        <w:contextualSpacing/>
        <w:jc w:val="both"/>
      </w:pPr>
      <w:r w:rsidRPr="00D60A73">
        <w:t>Fig. S</w:t>
      </w:r>
      <w:r>
        <w:t>2</w:t>
      </w:r>
      <w:r w:rsidR="005C10B7">
        <w:t>3</w:t>
      </w:r>
      <w:r w:rsidRPr="00D60A73">
        <w:t xml:space="preserve">. </w:t>
      </w:r>
      <w:r w:rsidR="009D0CB3">
        <w:t xml:space="preserve">Rectangle-level </w:t>
      </w:r>
      <w:r w:rsidR="00265070">
        <w:t xml:space="preserve">log biomass </w:t>
      </w:r>
      <w:r w:rsidR="00D92EBA">
        <w:t xml:space="preserve">of sprat </w:t>
      </w:r>
      <w:r w:rsidR="00710D0C">
        <w:t xml:space="preserve">indicating </w:t>
      </w:r>
      <w:r w:rsidR="009D0D22">
        <w:t>rectangles with missing values.</w:t>
      </w:r>
    </w:p>
    <w:p w14:paraId="18CF96A4" w14:textId="4BCD2A5B" w:rsidR="005C7180" w:rsidRDefault="005C7180" w:rsidP="00141641">
      <w:pPr>
        <w:spacing w:line="480" w:lineRule="auto"/>
        <w:contextualSpacing/>
        <w:jc w:val="both"/>
      </w:pPr>
    </w:p>
    <w:p w14:paraId="18DEBADB" w14:textId="3372109F" w:rsidR="00744B95" w:rsidRDefault="00744B95" w:rsidP="00141641">
      <w:pPr>
        <w:spacing w:line="480" w:lineRule="auto"/>
        <w:contextualSpacing/>
        <w:jc w:val="both"/>
      </w:pPr>
    </w:p>
    <w:p w14:paraId="70D16DA7" w14:textId="77777777" w:rsidR="00343540" w:rsidRDefault="00343540" w:rsidP="001B583F">
      <w:pPr>
        <w:spacing w:line="480" w:lineRule="auto"/>
        <w:contextualSpacing/>
        <w:mirrorIndents/>
        <w:jc w:val="both"/>
      </w:pPr>
    </w:p>
    <w:p w14:paraId="2076CF05" w14:textId="77777777" w:rsidR="00343540" w:rsidRDefault="00343540" w:rsidP="001B583F">
      <w:pPr>
        <w:spacing w:line="480" w:lineRule="auto"/>
        <w:contextualSpacing/>
        <w:mirrorIndents/>
        <w:jc w:val="both"/>
      </w:pPr>
    </w:p>
    <w:p w14:paraId="180504EC" w14:textId="77777777" w:rsidR="00343540" w:rsidRDefault="00343540" w:rsidP="001B583F">
      <w:pPr>
        <w:spacing w:line="480" w:lineRule="auto"/>
        <w:contextualSpacing/>
        <w:mirrorIndents/>
        <w:jc w:val="both"/>
      </w:pPr>
    </w:p>
    <w:p w14:paraId="2CAFBADD" w14:textId="77777777" w:rsidR="00343540" w:rsidRDefault="00343540" w:rsidP="001B583F">
      <w:pPr>
        <w:spacing w:line="480" w:lineRule="auto"/>
        <w:contextualSpacing/>
        <w:mirrorIndents/>
        <w:jc w:val="both"/>
      </w:pPr>
    </w:p>
    <w:p w14:paraId="653626ED" w14:textId="1478FD94" w:rsidR="00343540" w:rsidRDefault="00343540" w:rsidP="001B583F">
      <w:pPr>
        <w:spacing w:line="480" w:lineRule="auto"/>
        <w:contextualSpacing/>
        <w:mirrorIndents/>
        <w:jc w:val="both"/>
      </w:pPr>
    </w:p>
    <w:p w14:paraId="00A4CAC5" w14:textId="4795DBB2" w:rsidR="00775A93" w:rsidRDefault="00775A93" w:rsidP="001B583F">
      <w:pPr>
        <w:spacing w:line="480" w:lineRule="auto"/>
        <w:contextualSpacing/>
        <w:mirrorIndents/>
        <w:jc w:val="both"/>
      </w:pPr>
    </w:p>
    <w:p w14:paraId="1CE3EF6C" w14:textId="06B8C781" w:rsidR="00155B2A" w:rsidRDefault="00A0597E" w:rsidP="001B583F">
      <w:pPr>
        <w:spacing w:line="480" w:lineRule="auto"/>
        <w:contextualSpacing/>
        <w:mirrorIndents/>
        <w:jc w:val="both"/>
      </w:pPr>
      <w:r>
        <w:rPr>
          <w:noProof/>
          <w:lang w:val="sv-SE" w:eastAsia="sv-SE"/>
        </w:rPr>
        <w:drawing>
          <wp:inline distT="0" distB="0" distL="0" distR="0" wp14:anchorId="79CA6731" wp14:editId="1DE3208A">
            <wp:extent cx="5730918" cy="2960483"/>
            <wp:effectExtent l="0" t="0" r="0" b="0"/>
            <wp:docPr id="51" name="Picture 51"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Diagram&#10;&#10;Description automatically generated with low confidence"/>
                    <pic:cNvPicPr/>
                  </pic:nvPicPr>
                  <pic:blipFill rotWithShape="1">
                    <a:blip r:embed="rId28" cstate="print">
                      <a:extLst>
                        <a:ext uri="{28A0092B-C50C-407E-A947-70E740481C1C}">
                          <a14:useLocalDpi xmlns:a14="http://schemas.microsoft.com/office/drawing/2010/main" val="0"/>
                        </a:ext>
                      </a:extLst>
                    </a:blip>
                    <a:srcRect t="31044" b="29452"/>
                    <a:stretch/>
                  </pic:blipFill>
                  <pic:spPr bwMode="auto">
                    <a:xfrm>
                      <a:off x="0" y="0"/>
                      <a:ext cx="5731510" cy="2960789"/>
                    </a:xfrm>
                    <a:prstGeom prst="rect">
                      <a:avLst/>
                    </a:prstGeom>
                    <a:ln>
                      <a:noFill/>
                    </a:ln>
                    <a:extLst>
                      <a:ext uri="{53640926-AAD7-44D8-BBD7-CCE9431645EC}">
                        <a14:shadowObscured xmlns:a14="http://schemas.microsoft.com/office/drawing/2010/main"/>
                      </a:ext>
                    </a:extLst>
                  </pic:spPr>
                </pic:pic>
              </a:graphicData>
            </a:graphic>
          </wp:inline>
        </w:drawing>
      </w:r>
    </w:p>
    <w:p w14:paraId="7F2C9EAE" w14:textId="185D94A0" w:rsidR="000C36C2" w:rsidRDefault="00BD6851" w:rsidP="000C36C2">
      <w:pPr>
        <w:spacing w:line="480" w:lineRule="auto"/>
        <w:contextualSpacing/>
        <w:mirrorIndents/>
        <w:jc w:val="both"/>
      </w:pPr>
      <w:r w:rsidRPr="00D60A73">
        <w:t>Fig. S</w:t>
      </w:r>
      <w:r>
        <w:t>2</w:t>
      </w:r>
      <w:r w:rsidR="005C10B7">
        <w:t>4</w:t>
      </w:r>
      <w:r w:rsidR="00CE4CF0">
        <w:t>.</w:t>
      </w:r>
      <w:r w:rsidR="001443C0">
        <w:t xml:space="preserve"> Sea bottom temperature </w:t>
      </w:r>
      <w:r w:rsidR="00457226">
        <w:t xml:space="preserve">(exemplified using year 1999) in </w:t>
      </w:r>
      <w:r w:rsidR="00457226" w:rsidRPr="00C038C3">
        <w:t>the study area</w:t>
      </w:r>
      <w:r w:rsidR="00457226">
        <w:t>. Panel (</w:t>
      </w:r>
      <w:r w:rsidR="00C05F08">
        <w:t>B</w:t>
      </w:r>
      <w:r w:rsidR="00457226">
        <w:t xml:space="preserve">) </w:t>
      </w:r>
      <w:r w:rsidR="00807573">
        <w:t xml:space="preserve">temperature </w:t>
      </w:r>
      <w:r w:rsidR="00BE1227">
        <w:t xml:space="preserve">weighted </w:t>
      </w:r>
      <w:r w:rsidR="00022F68">
        <w:t xml:space="preserve">by </w:t>
      </w:r>
      <w:r w:rsidR="00457226" w:rsidRPr="00C038C3">
        <w:t>predicted cod density</w:t>
      </w:r>
      <w:r w:rsidR="00457226">
        <w:t xml:space="preserve">. </w:t>
      </w:r>
      <w:r w:rsidR="000C36C2">
        <w:t>Colors indicate quantiles (</w:t>
      </w:r>
      <w:r w:rsidR="000C36C2" w:rsidRPr="00C038C3">
        <w:t>1</w:t>
      </w:r>
      <w:r w:rsidR="000C36C2" w:rsidRPr="00C038C3">
        <w:rPr>
          <w:vertAlign w:val="superscript"/>
        </w:rPr>
        <w:t>st</w:t>
      </w:r>
      <w:r w:rsidR="000C36C2">
        <w:t xml:space="preserve"> quartile, median and 3</w:t>
      </w:r>
      <w:r w:rsidR="000C36C2" w:rsidRPr="00F469BE">
        <w:rPr>
          <w:vertAlign w:val="superscript"/>
        </w:rPr>
        <w:t>rd</w:t>
      </w:r>
      <w:r w:rsidR="000C36C2" w:rsidRPr="00C038C3">
        <w:t xml:space="preserve"> </w:t>
      </w:r>
      <w:r w:rsidR="000C36C2">
        <w:t>quartile). Lines depict GAM fits (</w:t>
      </w:r>
      <m:oMath>
        <m:r>
          <w:rPr>
            <w:rFonts w:ascii="Cambria Math" w:hAnsi="Cambria Math"/>
          </w:rPr>
          <m:t>k</m:t>
        </m:r>
      </m:oMath>
      <w:r w:rsidR="000C36C2">
        <w:t>=4)</w:t>
      </w:r>
      <w:r w:rsidR="000C36C2" w:rsidRPr="00C038C3">
        <w:t>.</w:t>
      </w:r>
    </w:p>
    <w:p w14:paraId="1C376AD9" w14:textId="77777777" w:rsidR="00CD6B1D" w:rsidRDefault="00CD6B1D" w:rsidP="000C36C2">
      <w:pPr>
        <w:spacing w:line="480" w:lineRule="auto"/>
        <w:contextualSpacing/>
        <w:mirrorIndents/>
        <w:jc w:val="both"/>
      </w:pPr>
    </w:p>
    <w:p w14:paraId="15305EFE" w14:textId="7AA55CAC" w:rsidR="00CD6B1D" w:rsidRDefault="0072455B" w:rsidP="00896845">
      <w:pPr>
        <w:spacing w:line="480" w:lineRule="auto"/>
        <w:contextualSpacing/>
        <w:mirrorIndents/>
        <w:jc w:val="center"/>
      </w:pPr>
      <w:r>
        <w:rPr>
          <w:noProof/>
          <w:lang w:val="sv-SE" w:eastAsia="sv-SE"/>
        </w:rPr>
        <w:lastRenderedPageBreak/>
        <w:drawing>
          <wp:inline distT="0" distB="0" distL="0" distR="0" wp14:anchorId="34E136BC" wp14:editId="22E41669">
            <wp:extent cx="5731510" cy="5731510"/>
            <wp:effectExtent l="0" t="0" r="0" b="0"/>
            <wp:docPr id="8" name="Picture 8"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B8EC98" w14:textId="10FFCA5C" w:rsidR="00CD6B1D" w:rsidRDefault="00CD6B1D" w:rsidP="00CD6B1D">
      <w:pPr>
        <w:spacing w:line="480" w:lineRule="auto"/>
        <w:contextualSpacing/>
        <w:mirrorIndents/>
        <w:jc w:val="both"/>
      </w:pPr>
      <w:r w:rsidRPr="00D60A73">
        <w:t>Fig. S</w:t>
      </w:r>
      <w:r>
        <w:t>2</w:t>
      </w:r>
      <w:r w:rsidR="00896845">
        <w:t>5</w:t>
      </w:r>
      <w:r w:rsidR="00CE4CF0">
        <w:t>. Comparison of oxygen concentrations between the “GEOMAR” model</w:t>
      </w:r>
      <w:r w:rsidR="0005394D">
        <w:t xml:space="preserve"> </w:t>
      </w:r>
      <w:ins w:id="0" w:author="Michele Casini" w:date="2022-08-30T12:12:00Z">
        <w:r w:rsidR="0005394D" w:rsidRPr="000E4861">
          <w:t>used in Lehmann et al.,</w:t>
        </w:r>
      </w:ins>
      <w:bookmarkStart w:id="1" w:name="_GoBack"/>
      <w:bookmarkEnd w:id="1"/>
      <w:r w:rsidR="00D319BC">
        <w:t xml:space="preserve"> </w:t>
      </w:r>
      <w:r w:rsidR="00D319BC">
        <w:fldChar w:fldCharType="begin"/>
      </w:r>
      <w:r w:rsidR="00F03C00">
        <w:instrText xml:space="preserve"> ADDIN ZOTERO_ITEM CSL_CITATION {"citationID":"mAZPVznJ","properties":{"formattedCitation":"[5,6]","plainCitation":"[5,6]","noteIndex":0},"citationItems":[{"id":3932,"uris":["http://zotero.org/users/6116610/items/SVWTMUXS"],"itemData":{"id":3932,"type":"article-journal","abstract":"The Baltic Sea deep waters suffer from extended areas of hypoxia and anoxia. Their intra- and inter-annual variability is mainly determined by saline inflows which transport oxygenated water to deeper layers. During the last decades, oxygen conditions in the Baltic Sea have generally worsened and thus, the extent of hypoxic as well as anoxic bottom water has increased considerably. Climate change may further increase hypoxia due to changes in the atmospheric forcing conditions resulting in less deep water renewal Baltic inflows, decreased oxygen solubility and increased respiration rates. Feedback from climate change can amplify effects from eutrophication. A decline in oxygen conditions has generally a negative impact on marine life in the Baltic Sea. Thus, a detailed description of the evolution of oxygenated, hypoxic and anoxic areas is particularly required when studying oxygen-related processes such as habitat utilization of spawning fish, survival rates of their eggs as well as settlement probability of juveniles. One of today's major challenges is still the modeling of deep water dissolved oxygen, especially for the Baltic Sea with its seasonal and quasi-permanent extended areas of oxygen deficiency. The detailed spatial and temporal evolution of the oxygen concentrations in the entire Baltic Sea have been simulated for the period 1970–2010 by utilizing a hydrodynamic Baltic Sea model coupled to a simple pelagic and benthic oxygen consumption model. Model results are in very good agreement with CTD/O2-profiles taken in different areas of the Baltic Sea. The model proved to be a useful tool to describe the detailed evolution of oxygenated, hypoxic and anoxic areas in the entire Baltic Sea. Model results are further applied to determine frequencies of the occurrence of areas of oxygen deficiency and cod reproduction volumes.","container-title":"Journal of Marine Systems","DOI":"10.1016/j.jmarsys.2014.02.012","ISSN":"0924-7963","journalAbbreviation":"Journal of Marine Systems","language":"en","page":"20-28","source":"ScienceDirect","title":"Quantifying the heterogeneity of hypoxic and anoxic areas in the Baltic Sea by a simplified coupled hydrodynamic-oxygen consumption model approach","volume":"134","author":[{"family":"Lehmann","given":"Andreas"},{"family":"Hinrichsen","given":"Hans-Harald"},{"family":"Getzlaff","given":"Klaus"},{"family":"Myrberg","given":"Kai"}],"issued":{"date-parts":[["2014",6,1]]},"citation-key":"lehmannQuantifyingHeterogeneityHypoxic2014"}},{"id":3935,"uris":["http://zotero.org/users/6116610/items/JA74FZ3R"],"itemData":{"id":3935,"type":"article-journal","abstract":"Due to the ephemeral nature of the atmospheric conditions over the Baltic Sea, the flow field is highly variable, and thus, changes in the resulting circulation and upwelling are difficult to observe. However, three-dimensional models, forced by realistic atmospheric conditions and river runoff, have reached such a state of accuracy that the highly fluctuating current field and the associated evolution of the temperature and salinity field can be described. In this work, effects of remote and local atmospheric forcing on circulation and upwelling in the Baltic Sea are investigated. Changes in the characteristics of the large-scale atmospheric wind field over the central and eastern North Atlantic can be described by the North Atlantic Oscillation (NAO). The NAO is related to the strength and geographical position of weather systems as they cross the North Atlantic and thus has a direct impact on the climate in Europe. To relate the local wind field over the Baltic Sea to the large-scale atmospheric circulation, we defined a Baltic Sea Index (BSI), which is the difference of normalised sea level pressures between Oslo in Norway and Szczecin in Poland. The NAO is significantly related to the BSI. Furthermore, the BSI is highly correlated with the storage variation of the Baltic Sea and the volume exchange through the Danish Sounds. Based on three-dimensional model calculations, it is shown that different phases of the NAO during winter result in major changes of horizontal transports in the deep basins of the Baltic Sea and in upwelling along the coasts as well as in the interior of the basins. During NAO+ phases, strong Ekman currents are produced with increased up- and downwelling along the coasts and associated coastal jets, whereas during NAO− phases, Ekman drift and upwelling are strongly reduced, and the flow field can almost entirely be described by the barotropic stream function. The general nature of the mean circulation in the deep basins of the Baltic Sea, obtained from a 10-yr model run, can be described by the depth integrated vorticity balance derived from the transport equation for variable depth.","container-title":"Tellus A","DOI":"10.1034/j.1600-0870.2002.00289.x","ISSN":"1600-0870","issue":"3","language":"en","note":"_eprint: https://onlinelibrary.wiley.com/doi/pdf/10.1034/j.1600-0870.2002.00289.x","page":"299-316","source":"Wiley Online Library","title":"Effects of remote and local atmospheric forcing on circulation and upwelling in the Baltic Sea","volume":"54","author":[{"family":"Lehmann","given":"A."},{"family":"Krauss","given":"W."},{"family":"Hinrichsen","given":"H.-H."}],"issued":{"date-parts":[["2002"]]},"citation-key":"lehmannEffectsRemoteLocal2002"}}],"schema":"https://github.com/citation-style-language/schema/raw/master/csl-citation.json"} </w:instrText>
      </w:r>
      <w:r w:rsidR="00D319BC">
        <w:fldChar w:fldCharType="separate"/>
      </w:r>
      <w:r w:rsidR="00F03C00">
        <w:rPr>
          <w:noProof/>
        </w:rPr>
        <w:t>[5,6]</w:t>
      </w:r>
      <w:r w:rsidR="00D319BC">
        <w:fldChar w:fldCharType="end"/>
      </w:r>
      <w:r w:rsidR="00D319BC">
        <w:t xml:space="preserve"> (gray lines and points) and the </w:t>
      </w:r>
      <w:r w:rsidR="00D319BC">
        <w:fldChar w:fldCharType="begin"/>
      </w:r>
      <w:r w:rsidR="00F03C00">
        <w:instrText xml:space="preserve"> ADDIN ZOTERO_ITEM CSL_CITATION {"citationID":"Z7ZJuPhV","properties":{"formattedCitation":"[7\\uc0\\u8211{}9]","plainCitation":"[7–9]","noteIndex":0},"citationItems":[{"id":2625,"uris":["http://zotero.org/users/6116610/items/XQYSVHPA"],"itemData":{"id":2625,"type":"article-journal","abstract":"Oxygen and phosphorus dynamics and cyanobacterial blooms in the Baltic Sea are discussed using results from the Swedish Coastal and Ocean Biogeochemical model (SCOBI) coupled to the Rossby Centre Ocean model (RCO). The high-resolution circulation model is used to simulate the time period from 1902 to 1998 using reconstructed physical forcing and climatological nutrient loads of the late 20th century. The analysis of the results covers the last 30 years of the simulation period. The results emphasize the importance of internal phosphorus and oxygen dynamics, the variability of physical conditions and the natural long-term variability of phosphorus supplies from land on the phosphorus content in the Baltic Sea. These mechanisms play an important role on the variability of available surface layer phosphorus in late winter in the Baltic Sea. The content of cyanobacteria increases with the availability of phosphorus in the surface layers of the Baltic proper and the probability for large cyanobacteria blooms in the model is rapidly increased at higher concentrations of excess dissolved inorganic phosphorus in late winter. The natural increase of phosphorus supplies from land due to increased river runoff since the early 1970s may to a large degree explain the increased phosphorus content in the Baltic proper. Another significant fraction of the increase is explained by the release of phosphorus from increased anoxic areas during the period. These results refer to the long-term variability of the phosphorus cycle. In accordance to earlier publications is the short-term (i.e. interannual) variability of the phosphorus content in the Baltic proper mainly explained by oxygen dependent sediment fluxes.","container-title":"Journal of Marine Systems","DOI":"10.1016/j.jmarsys.2008.08.009","ISSN":"0924-7963","issue":"1","journalAbbreviation":"Journal of Marine Systems","language":"en","page":"163-184","source":"ScienceDirect","title":"On the dynamics of oxygen, phosphorus and cyanobacteria in the Baltic Sea; A model study","volume":"75","author":[{"family":"Eilola","given":"Kari"},{"family":"Meier","given":"H. E. Markus"},{"family":"Almroth","given":"Elin"}],"issued":{"date-parts":[["2009",1,1]]},"citation-key":"eilolaDynamicsOxygenPhosphorus2009"}},{"id":2656,"uris":["http://zotero.org/users/6116610/items/IS2SIQYY"],"itemData":{"id":2656,"type":"article-journal","abstract":"&lt;p&gt;&lt;strong class=\"journal-contentHeaderColor\"&gt;Abstract.&lt;/strong&gt; We present Nemo-Nordic, a Baltic and North Sea model based on the NEMO ocean engine. Surrounded by highly industrialized countries, the Baltic and North seas and their assets associated with shipping, fishing and tourism are vulnerable to anthropogenic pressure and climate change. Ocean models providing reliable forecasts and enabling climatic studies are important tools for the shipping infrastructure and to get a better understanding of the effects of climate change on the marine ecosystems. Nemo-Nordic is intended to be a tool for both short-term and long-term simulations and to be used for ocean forecasting as well as process and climatic studies. Here, the scientific and technical choices within Nemo-Nordic are introduced, and the reasons behind the design of the model and its domain and the inclusion of the two seas are explained. The model's ability to represent barotropic and baroclinic dynamics, as well as the vertical structure of the water column, is presented. Biases are shown and discussed. The short-term capabilities of the model are presented, especially its capabilities to represent sea level on an hourly timescale with a high degree of accuracy. We also show that the model can represent longer timescales, with a focus on the major Baltic inflows and the variability in deep-water salinity in the Baltic Sea.&lt;/p&gt;","container-title":"Geoscientific Model Development","DOI":"10.5194/gmd-12-363-2019","ISSN":"1991-959X","issue":"1","language":"English","note":"publisher: Copernicus GmbH","page":"363-386","source":"gmd.copernicus.org","title":"Nemo-Nordic 1.0: a NEMO-based ocean model for the Baltic and North seas – research and operational applications","title-short":"Nemo-Nordic 1.0","volume":"12","author":[{"family":"Hordoir","given":"Robinson"},{"family":"Axell","given":"Lars"},{"family":"Höglund","given":"Anders"},{"family":"Dieterich","given":"Christian"},{"family":"Fransner","given":"Filippa"},{"family":"Gröger","given":"Matthias"},{"family":"Liu","given":"Ye"},{"family":"Pemberton","given":"Per"},{"family":"Schimanke","given":"Semjon"},{"family":"Andersson","given":"Helen"},{"family":"Ljungemyr","given":"Patrik"},{"family":"Nygren","given":"Petter"},{"family":"Falahat","given":"Saeed"},{"family":"Nord","given":"Adam"},{"family":"Jönsson","given":"Anette"},{"family":"Lake","given":"Iréne"},{"family":"Döös","given":"Kristofer"},{"family":"Hieronymus","given":"Magnus"},{"family":"Dietze","given":"Heiner"},{"family":"Löptien","given":"Ulrike"},{"family":"Kuznetsov","given":"Ivan"},{"family":"Westerlund","given":"Antti"},{"family":"Tuomi","given":"Laura"},{"family":"Haapala","given":"Jari"}],"issued":{"date-parts":[["2019",1,21]]},"citation-key":"hordoirNemoNordicNEMObasedOcean2019"}},{"id":2315,"uris":["http://zotero.org/users/6116610/items/PUBNC2S6"],"itemData":{"id":2315,"type":"article-journal","abstract":"A fully coupled high-resolution 3-dimensional biogeochemical–physical ocean model including an empirical wave model was used to investigate the long-term average (1970–2007) distributions and transports of resuspended matter and other types of suspended organic matter in the Baltic Sea. Modelled bottom types were compared to observations and the results showed that the model successfully managed to capture the horizontal, as well as the vertical, distribution of the different bottom types: accumulation, transport and erosion bottoms. The model also captured well the nutrient element contents in the sediments. On average the largest contribution of resuspended organic carbon to the transport of total organic carbon is found at erosion and transport bottoms. Although the relative transport of resuspended organic carbon at deeper accumulation bottoms in general is low (&lt;10% of total), the central parts of the sub-basins act on average as sinks that import organic matter while the more shallow areas and the coastal regions acts as sources of organic carbon in the water column. This indicates that the particulate organic matter produced in erosion and transport areas might be kept in suspension long enough to be transported and settle in less energetic areas, i.e. on accumulation bottoms.","container-title":"Journal of Marine Systems","DOI":"10.1016/j.jmarsys.2011.02.005","ISSN":"0924-7963","issue":"1","journalAbbreviation":"Journal of Marine Systems","language":"en","page":"1-12","source":"ScienceDirect","title":"Transport of fresh and resuspended particulate organic material in the Baltic Sea — a model study","volume":"87","author":[{"family":"Almroth-Rosell","given":"Elin"},{"family":"Eilola","given":"Kari"},{"family":"Hordoir","given":"Robinson"},{"family":"Meier","given":"H. E. Markus"},{"family":"Hall","given":"Per O. J."}],"issued":{"date-parts":[["2011",7,1]]},"citation-key":"almroth-rosellTransportFreshResuspended2011"}}],"schema":"https://github.com/citation-style-language/schema/raw/master/csl-citation.json"} </w:instrText>
      </w:r>
      <w:r w:rsidR="00D319BC">
        <w:fldChar w:fldCharType="separate"/>
      </w:r>
      <w:r w:rsidR="00F03C00" w:rsidRPr="00F03C00">
        <w:rPr>
          <w:lang w:val="en-GB"/>
        </w:rPr>
        <w:t>[7–9]</w:t>
      </w:r>
      <w:r w:rsidR="00D319BC">
        <w:fldChar w:fldCharType="end"/>
      </w:r>
      <w:r w:rsidR="000964D4">
        <w:t xml:space="preserve"> NEMO-NORDIC-SCOBI models</w:t>
      </w:r>
      <w:r w:rsidR="00C10DF5">
        <w:t xml:space="preserve"> (brown lines and points)</w:t>
      </w:r>
      <w:r w:rsidR="005702E5">
        <w:t xml:space="preserve"> in ICES subdivision 25</w:t>
      </w:r>
      <w:r w:rsidR="000F09F2">
        <w:t xml:space="preserve"> </w:t>
      </w:r>
      <w:r w:rsidR="000F09F2">
        <w:lastRenderedPageBreak/>
        <w:t>between 1993–2016.</w:t>
      </w:r>
      <w:r w:rsidR="005702E5">
        <w:t xml:space="preserve"> Solid lines depict the median in the environment </w:t>
      </w:r>
      <w:r w:rsidR="00A73D1C">
        <w:t>in the interquartile depth range (29-61 m)</w:t>
      </w:r>
      <w:r w:rsidR="00EE477B">
        <w:t>, and dashed lines depict the median oxygen concentration weighted by the predicted biomass density of cod.</w:t>
      </w:r>
    </w:p>
    <w:p w14:paraId="2A201641" w14:textId="1A4D5F83" w:rsidR="005C7180" w:rsidRDefault="005C7180" w:rsidP="001B583F">
      <w:pPr>
        <w:spacing w:line="480" w:lineRule="auto"/>
        <w:contextualSpacing/>
        <w:mirrorIndents/>
        <w:jc w:val="both"/>
      </w:pPr>
    </w:p>
    <w:p w14:paraId="08F23523" w14:textId="77777777" w:rsidR="00A179FF" w:rsidRDefault="00A179FF">
      <w:pPr>
        <w:rPr>
          <w:b/>
          <w:sz w:val="28"/>
          <w:szCs w:val="28"/>
        </w:rPr>
      </w:pPr>
      <w:r>
        <w:rPr>
          <w:b/>
          <w:sz w:val="28"/>
          <w:szCs w:val="28"/>
        </w:rPr>
        <w:br w:type="page"/>
      </w:r>
    </w:p>
    <w:p w14:paraId="07E1217A" w14:textId="752AE077" w:rsidR="0098399E" w:rsidRPr="00C038C3" w:rsidRDefault="0098399E" w:rsidP="0098399E">
      <w:pPr>
        <w:pStyle w:val="Heading1"/>
        <w:keepNext w:val="0"/>
        <w:keepLines w:val="0"/>
        <w:spacing w:before="0" w:after="0" w:line="480" w:lineRule="auto"/>
        <w:contextualSpacing/>
        <w:mirrorIndents/>
        <w:jc w:val="both"/>
        <w:rPr>
          <w:b/>
          <w:sz w:val="28"/>
          <w:szCs w:val="28"/>
        </w:rPr>
      </w:pPr>
      <w:r w:rsidRPr="00C038C3">
        <w:rPr>
          <w:b/>
          <w:sz w:val="28"/>
          <w:szCs w:val="28"/>
        </w:rPr>
        <w:lastRenderedPageBreak/>
        <w:t>Literature cited</w:t>
      </w:r>
    </w:p>
    <w:p w14:paraId="2AE78E78" w14:textId="77777777" w:rsidR="00F03C00" w:rsidRPr="00F03C00" w:rsidRDefault="005057E8" w:rsidP="00F03C00">
      <w:pPr>
        <w:pStyle w:val="Bibliography"/>
        <w:rPr>
          <w:lang w:val="en-GB"/>
        </w:rPr>
      </w:pPr>
      <w:r>
        <w:fldChar w:fldCharType="begin"/>
      </w:r>
      <w:r>
        <w:instrText xml:space="preserve"> ADDIN ZOTERO_BIBL {"uncited":[],"omitted":[],"custom":[]} CSL_BIBLIOGRAPHY </w:instrText>
      </w:r>
      <w:r>
        <w:fldChar w:fldCharType="separate"/>
      </w:r>
      <w:r w:rsidR="00F03C00" w:rsidRPr="00F03C00">
        <w:rPr>
          <w:lang w:val="en-GB"/>
        </w:rPr>
        <w:t>1.</w:t>
      </w:r>
      <w:r w:rsidR="00F03C00" w:rsidRPr="00F03C00">
        <w:rPr>
          <w:lang w:val="en-GB"/>
        </w:rPr>
        <w:tab/>
        <w:t xml:space="preserve">Monnahan CC, Kristensen K. 2018 No-U-turn sampling for fast Bayesian inference in ADMB and TMB: Introducing the adnuts and tmbstan R packages. </w:t>
      </w:r>
      <w:r w:rsidR="00F03C00" w:rsidRPr="00F03C00">
        <w:rPr>
          <w:i/>
          <w:iCs/>
          <w:lang w:val="en-GB"/>
        </w:rPr>
        <w:t>PLOS ONE</w:t>
      </w:r>
      <w:r w:rsidR="00F03C00" w:rsidRPr="00F03C00">
        <w:rPr>
          <w:lang w:val="en-GB"/>
        </w:rPr>
        <w:t xml:space="preserve"> </w:t>
      </w:r>
      <w:r w:rsidR="00F03C00" w:rsidRPr="00F03C00">
        <w:rPr>
          <w:b/>
          <w:bCs/>
          <w:lang w:val="en-GB"/>
        </w:rPr>
        <w:t>13</w:t>
      </w:r>
      <w:r w:rsidR="00F03C00" w:rsidRPr="00F03C00">
        <w:rPr>
          <w:lang w:val="en-GB"/>
        </w:rPr>
        <w:t>, e0197954. (doi:10.1371/journal.pone.0197954)</w:t>
      </w:r>
    </w:p>
    <w:p w14:paraId="10516CA3" w14:textId="77777777" w:rsidR="00F03C00" w:rsidRPr="00F03C00" w:rsidRDefault="00F03C00" w:rsidP="00F03C00">
      <w:pPr>
        <w:pStyle w:val="Bibliography"/>
        <w:rPr>
          <w:lang w:val="en-GB"/>
        </w:rPr>
      </w:pPr>
      <w:r w:rsidRPr="00F03C00">
        <w:rPr>
          <w:lang w:val="en-GB"/>
        </w:rPr>
        <w:t>2.</w:t>
      </w:r>
      <w:r w:rsidRPr="00F03C00">
        <w:rPr>
          <w:lang w:val="en-GB"/>
        </w:rPr>
        <w:tab/>
        <w:t xml:space="preserve">Stan Development Team. 2022 </w:t>
      </w:r>
      <w:r w:rsidRPr="00F03C00">
        <w:rPr>
          <w:i/>
          <w:iCs/>
          <w:lang w:val="en-GB"/>
        </w:rPr>
        <w:t>Stan Modeling Language Users Guide and Reference Manual, 2.30. https://mc-stan.org</w:t>
      </w:r>
      <w:r w:rsidRPr="00F03C00">
        <w:rPr>
          <w:lang w:val="en-GB"/>
        </w:rPr>
        <w:t>. See https://mc-stan.org.</w:t>
      </w:r>
    </w:p>
    <w:p w14:paraId="1EC150EE" w14:textId="77777777" w:rsidR="00F03C00" w:rsidRPr="00F03C00" w:rsidRDefault="00F03C00" w:rsidP="00F03C00">
      <w:pPr>
        <w:pStyle w:val="Bibliography"/>
        <w:rPr>
          <w:lang w:val="en-GB"/>
        </w:rPr>
      </w:pPr>
      <w:r w:rsidRPr="00F03C00">
        <w:rPr>
          <w:lang w:val="en-GB"/>
        </w:rPr>
        <w:t>3.</w:t>
      </w:r>
      <w:r w:rsidRPr="00F03C00">
        <w:rPr>
          <w:lang w:val="en-GB"/>
        </w:rPr>
        <w:tab/>
        <w:t xml:space="preserve">Rufener M-C, Kristensen K, Nielsen JR, Bastardie F. 2021 Bridging the gap between commercial fisheries and survey data to model the spatiotemporal dynamics of marine species. </w:t>
      </w:r>
      <w:r w:rsidRPr="00F03C00">
        <w:rPr>
          <w:i/>
          <w:iCs/>
          <w:lang w:val="en-GB"/>
        </w:rPr>
        <w:t>Ecological Applications</w:t>
      </w:r>
      <w:r w:rsidRPr="00F03C00">
        <w:rPr>
          <w:lang w:val="en-GB"/>
        </w:rPr>
        <w:t xml:space="preserve"> </w:t>
      </w:r>
      <w:r w:rsidRPr="00F03C00">
        <w:rPr>
          <w:b/>
          <w:bCs/>
          <w:lang w:val="en-GB"/>
        </w:rPr>
        <w:t>31</w:t>
      </w:r>
      <w:r w:rsidRPr="00F03C00">
        <w:rPr>
          <w:lang w:val="en-GB"/>
        </w:rPr>
        <w:t>, e02453. (doi:10.1002/eap.2453)</w:t>
      </w:r>
    </w:p>
    <w:p w14:paraId="794A7846" w14:textId="77777777" w:rsidR="00F03C00" w:rsidRPr="00F03C00" w:rsidRDefault="00F03C00" w:rsidP="00F03C00">
      <w:pPr>
        <w:pStyle w:val="Bibliography"/>
        <w:rPr>
          <w:lang w:val="en-GB"/>
        </w:rPr>
      </w:pPr>
      <w:r w:rsidRPr="00F03C00">
        <w:rPr>
          <w:lang w:val="en-GB"/>
        </w:rPr>
        <w:t>4.</w:t>
      </w:r>
      <w:r w:rsidRPr="00F03C00">
        <w:rPr>
          <w:lang w:val="en-GB"/>
        </w:rPr>
        <w:tab/>
        <w:t xml:space="preserve">Thygesen UH, Albertsen CM, Berg CW, Kristensen K, Nielsen A. 2017 Validation of ecological state space models using the Laplace approximation. </w:t>
      </w:r>
      <w:r w:rsidRPr="00F03C00">
        <w:rPr>
          <w:i/>
          <w:iCs/>
          <w:lang w:val="en-GB"/>
        </w:rPr>
        <w:t>Environ Ecol Stat</w:t>
      </w:r>
      <w:r w:rsidRPr="00F03C00">
        <w:rPr>
          <w:lang w:val="en-GB"/>
        </w:rPr>
        <w:t xml:space="preserve"> </w:t>
      </w:r>
      <w:r w:rsidRPr="00F03C00">
        <w:rPr>
          <w:b/>
          <w:bCs/>
          <w:lang w:val="en-GB"/>
        </w:rPr>
        <w:t>24</w:t>
      </w:r>
      <w:r w:rsidRPr="00F03C00">
        <w:rPr>
          <w:lang w:val="en-GB"/>
        </w:rPr>
        <w:t>, 317–339. (doi:10.1007/s10651-017-0372-4)</w:t>
      </w:r>
    </w:p>
    <w:p w14:paraId="38F51003" w14:textId="77777777" w:rsidR="00F03C00" w:rsidRPr="00F03C00" w:rsidRDefault="00F03C00" w:rsidP="00F03C00">
      <w:pPr>
        <w:pStyle w:val="Bibliography"/>
        <w:rPr>
          <w:lang w:val="en-GB"/>
        </w:rPr>
      </w:pPr>
      <w:r w:rsidRPr="00F03C00">
        <w:rPr>
          <w:lang w:val="en-GB"/>
        </w:rPr>
        <w:t>5.</w:t>
      </w:r>
      <w:r w:rsidRPr="00F03C00">
        <w:rPr>
          <w:lang w:val="en-GB"/>
        </w:rPr>
        <w:tab/>
        <w:t xml:space="preserve">Lehmann A, Hinrichsen H-H, Getzlaff K, Myrberg K. 2014 Quantifying the heterogeneity of hypoxic and anoxic areas in the Baltic Sea by a simplified coupled hydrodynamic-oxygen consumption model approach. </w:t>
      </w:r>
      <w:r w:rsidRPr="00F03C00">
        <w:rPr>
          <w:i/>
          <w:iCs/>
          <w:lang w:val="en-GB"/>
        </w:rPr>
        <w:t>Journal of Marine Systems</w:t>
      </w:r>
      <w:r w:rsidRPr="00F03C00">
        <w:rPr>
          <w:lang w:val="en-GB"/>
        </w:rPr>
        <w:t xml:space="preserve"> </w:t>
      </w:r>
      <w:r w:rsidRPr="00F03C00">
        <w:rPr>
          <w:b/>
          <w:bCs/>
          <w:lang w:val="en-GB"/>
        </w:rPr>
        <w:t>134</w:t>
      </w:r>
      <w:r w:rsidRPr="00F03C00">
        <w:rPr>
          <w:lang w:val="en-GB"/>
        </w:rPr>
        <w:t>, 20–28. (doi:10.1016/j.jmarsys.2014.02.012)</w:t>
      </w:r>
    </w:p>
    <w:p w14:paraId="2C742339" w14:textId="77777777" w:rsidR="00F03C00" w:rsidRPr="00F03C00" w:rsidRDefault="00F03C00" w:rsidP="00F03C00">
      <w:pPr>
        <w:pStyle w:val="Bibliography"/>
        <w:rPr>
          <w:lang w:val="en-GB"/>
        </w:rPr>
      </w:pPr>
      <w:r w:rsidRPr="00F03C00">
        <w:rPr>
          <w:lang w:val="en-GB"/>
        </w:rPr>
        <w:t>6.</w:t>
      </w:r>
      <w:r w:rsidRPr="00F03C00">
        <w:rPr>
          <w:lang w:val="en-GB"/>
        </w:rPr>
        <w:tab/>
        <w:t xml:space="preserve">Lehmann A, Krauss W, Hinrichsen H-H. 2002 Effects of remote and local atmospheric forcing on circulation and upwelling in the Baltic Sea. </w:t>
      </w:r>
      <w:r w:rsidRPr="00F03C00">
        <w:rPr>
          <w:i/>
          <w:iCs/>
          <w:lang w:val="en-GB"/>
        </w:rPr>
        <w:t>Tellus A</w:t>
      </w:r>
      <w:r w:rsidRPr="00F03C00">
        <w:rPr>
          <w:lang w:val="en-GB"/>
        </w:rPr>
        <w:t xml:space="preserve"> </w:t>
      </w:r>
      <w:r w:rsidRPr="00F03C00">
        <w:rPr>
          <w:b/>
          <w:bCs/>
          <w:lang w:val="en-GB"/>
        </w:rPr>
        <w:t>54</w:t>
      </w:r>
      <w:r w:rsidRPr="00F03C00">
        <w:rPr>
          <w:lang w:val="en-GB"/>
        </w:rPr>
        <w:t>, 299–316. (doi:10.1034/j.1600-0870.2002.00289.x)</w:t>
      </w:r>
    </w:p>
    <w:p w14:paraId="7E781D44" w14:textId="77777777" w:rsidR="00F03C00" w:rsidRPr="00F03C00" w:rsidRDefault="00F03C00" w:rsidP="00F03C00">
      <w:pPr>
        <w:pStyle w:val="Bibliography"/>
        <w:rPr>
          <w:lang w:val="en-GB"/>
        </w:rPr>
      </w:pPr>
      <w:r w:rsidRPr="00F03C00">
        <w:rPr>
          <w:lang w:val="en-GB"/>
        </w:rPr>
        <w:t>7.</w:t>
      </w:r>
      <w:r w:rsidRPr="00F03C00">
        <w:rPr>
          <w:lang w:val="en-GB"/>
        </w:rPr>
        <w:tab/>
        <w:t xml:space="preserve">Eilola K, Meier HEM, Almroth E. 2009 On the dynamics of oxygen, phosphorus and cyanobacteria in the Baltic Sea; A model study. </w:t>
      </w:r>
      <w:r w:rsidRPr="00F03C00">
        <w:rPr>
          <w:i/>
          <w:iCs/>
          <w:lang w:val="en-GB"/>
        </w:rPr>
        <w:t>Journal of Marine Systems</w:t>
      </w:r>
      <w:r w:rsidRPr="00F03C00">
        <w:rPr>
          <w:lang w:val="en-GB"/>
        </w:rPr>
        <w:t xml:space="preserve"> </w:t>
      </w:r>
      <w:r w:rsidRPr="00F03C00">
        <w:rPr>
          <w:b/>
          <w:bCs/>
          <w:lang w:val="en-GB"/>
        </w:rPr>
        <w:t>75</w:t>
      </w:r>
      <w:r w:rsidRPr="00F03C00">
        <w:rPr>
          <w:lang w:val="en-GB"/>
        </w:rPr>
        <w:t>, 163–184. (doi:10.1016/j.jmarsys.2008.08.009)</w:t>
      </w:r>
    </w:p>
    <w:p w14:paraId="6107B88E" w14:textId="77777777" w:rsidR="00F03C00" w:rsidRPr="00F03C00" w:rsidRDefault="00F03C00" w:rsidP="00F03C00">
      <w:pPr>
        <w:pStyle w:val="Bibliography"/>
        <w:rPr>
          <w:lang w:val="en-GB"/>
        </w:rPr>
      </w:pPr>
      <w:r w:rsidRPr="00F03C00">
        <w:rPr>
          <w:lang w:val="en-GB"/>
        </w:rPr>
        <w:t>8.</w:t>
      </w:r>
      <w:r w:rsidRPr="00F03C00">
        <w:rPr>
          <w:lang w:val="en-GB"/>
        </w:rPr>
        <w:tab/>
        <w:t xml:space="preserve">Hordoir R </w:t>
      </w:r>
      <w:r w:rsidRPr="00F03C00">
        <w:rPr>
          <w:i/>
          <w:iCs/>
          <w:lang w:val="en-GB"/>
        </w:rPr>
        <w:t>et al.</w:t>
      </w:r>
      <w:r w:rsidRPr="00F03C00">
        <w:rPr>
          <w:lang w:val="en-GB"/>
        </w:rPr>
        <w:t xml:space="preserve"> 2019 Nemo-Nordic 1.0: a NEMO-based ocean model for the Baltic and North seas – research and operational applications. </w:t>
      </w:r>
      <w:r w:rsidRPr="00F03C00">
        <w:rPr>
          <w:i/>
          <w:iCs/>
          <w:lang w:val="en-GB"/>
        </w:rPr>
        <w:t>Geoscientific Model Development</w:t>
      </w:r>
      <w:r w:rsidRPr="00F03C00">
        <w:rPr>
          <w:lang w:val="en-GB"/>
        </w:rPr>
        <w:t xml:space="preserve"> </w:t>
      </w:r>
      <w:r w:rsidRPr="00F03C00">
        <w:rPr>
          <w:b/>
          <w:bCs/>
          <w:lang w:val="en-GB"/>
        </w:rPr>
        <w:t>12</w:t>
      </w:r>
      <w:r w:rsidRPr="00F03C00">
        <w:rPr>
          <w:lang w:val="en-GB"/>
        </w:rPr>
        <w:t>, 363–386. (doi:10.5194/gmd-12-363-2019)</w:t>
      </w:r>
    </w:p>
    <w:p w14:paraId="00400D5C" w14:textId="77777777" w:rsidR="00F03C00" w:rsidRPr="00F03C00" w:rsidRDefault="00F03C00" w:rsidP="00F03C00">
      <w:pPr>
        <w:pStyle w:val="Bibliography"/>
        <w:rPr>
          <w:lang w:val="en-GB"/>
        </w:rPr>
      </w:pPr>
      <w:r w:rsidRPr="00F03C00">
        <w:rPr>
          <w:lang w:val="en-GB"/>
        </w:rPr>
        <w:t>9.</w:t>
      </w:r>
      <w:r w:rsidRPr="00F03C00">
        <w:rPr>
          <w:lang w:val="en-GB"/>
        </w:rPr>
        <w:tab/>
        <w:t xml:space="preserve">Almroth-Rosell E, Eilola K, Hordoir R, Meier HEM, Hall POJ. 2011 Transport of fresh and resuspended particulate organic material in the Baltic Sea — a model study. </w:t>
      </w:r>
      <w:r w:rsidRPr="00F03C00">
        <w:rPr>
          <w:i/>
          <w:iCs/>
          <w:lang w:val="en-GB"/>
        </w:rPr>
        <w:t>Journal of Marine Systems</w:t>
      </w:r>
      <w:r w:rsidRPr="00F03C00">
        <w:rPr>
          <w:lang w:val="en-GB"/>
        </w:rPr>
        <w:t xml:space="preserve"> </w:t>
      </w:r>
      <w:r w:rsidRPr="00F03C00">
        <w:rPr>
          <w:b/>
          <w:bCs/>
          <w:lang w:val="en-GB"/>
        </w:rPr>
        <w:t>87</w:t>
      </w:r>
      <w:r w:rsidRPr="00F03C00">
        <w:rPr>
          <w:lang w:val="en-GB"/>
        </w:rPr>
        <w:t>, 1–12. (doi:10.1016/j.jmarsys.2011.02.005)</w:t>
      </w:r>
    </w:p>
    <w:p w14:paraId="2555E0C2" w14:textId="7B2AA3C6" w:rsidR="00D319BC" w:rsidRDefault="005057E8" w:rsidP="001B583F">
      <w:pPr>
        <w:spacing w:line="480" w:lineRule="auto"/>
        <w:contextualSpacing/>
        <w:mirrorIndents/>
        <w:jc w:val="both"/>
      </w:pPr>
      <w:r>
        <w:lastRenderedPageBreak/>
        <w:fldChar w:fldCharType="end"/>
      </w:r>
    </w:p>
    <w:sectPr w:rsidR="00D319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47CF1E73"/>
    <w:multiLevelType w:val="hybridMultilevel"/>
    <w:tmpl w:val="59B60A6A"/>
    <w:lvl w:ilvl="0" w:tplc="C3CE293C">
      <w:start w:val="1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ichele Casini">
    <w15:presenceInfo w15:providerId="AD" w15:userId="S-1-5-21-1060284298-1343024091-682003330-10084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trackRevisions/>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813B4"/>
    <w:rsid w:val="00013DC8"/>
    <w:rsid w:val="00015117"/>
    <w:rsid w:val="000157A1"/>
    <w:rsid w:val="0001610C"/>
    <w:rsid w:val="000163B4"/>
    <w:rsid w:val="000174E8"/>
    <w:rsid w:val="00017EB4"/>
    <w:rsid w:val="00020CEF"/>
    <w:rsid w:val="00022BF0"/>
    <w:rsid w:val="00022F68"/>
    <w:rsid w:val="00022F9E"/>
    <w:rsid w:val="00033470"/>
    <w:rsid w:val="00036C94"/>
    <w:rsid w:val="00040EC0"/>
    <w:rsid w:val="00040FB5"/>
    <w:rsid w:val="00046609"/>
    <w:rsid w:val="00052FAA"/>
    <w:rsid w:val="000531D3"/>
    <w:rsid w:val="0005394D"/>
    <w:rsid w:val="00053C5B"/>
    <w:rsid w:val="00054E06"/>
    <w:rsid w:val="00056341"/>
    <w:rsid w:val="00060D8E"/>
    <w:rsid w:val="0006639A"/>
    <w:rsid w:val="00075CC2"/>
    <w:rsid w:val="00082F76"/>
    <w:rsid w:val="00083636"/>
    <w:rsid w:val="000872CF"/>
    <w:rsid w:val="000907CE"/>
    <w:rsid w:val="00091CC5"/>
    <w:rsid w:val="00091DF0"/>
    <w:rsid w:val="00091E6D"/>
    <w:rsid w:val="0009377A"/>
    <w:rsid w:val="00096393"/>
    <w:rsid w:val="000964D4"/>
    <w:rsid w:val="000A4D1F"/>
    <w:rsid w:val="000A5596"/>
    <w:rsid w:val="000B36FB"/>
    <w:rsid w:val="000B40AE"/>
    <w:rsid w:val="000B53BD"/>
    <w:rsid w:val="000B77BA"/>
    <w:rsid w:val="000C2A2A"/>
    <w:rsid w:val="000C36C2"/>
    <w:rsid w:val="000D0171"/>
    <w:rsid w:val="000E0BA0"/>
    <w:rsid w:val="000E24AE"/>
    <w:rsid w:val="000E2B0D"/>
    <w:rsid w:val="000E48C1"/>
    <w:rsid w:val="000E5B97"/>
    <w:rsid w:val="000E70AF"/>
    <w:rsid w:val="000F0060"/>
    <w:rsid w:val="000F09F2"/>
    <w:rsid w:val="000F568E"/>
    <w:rsid w:val="00100FB4"/>
    <w:rsid w:val="001014A5"/>
    <w:rsid w:val="001058D1"/>
    <w:rsid w:val="00106BC7"/>
    <w:rsid w:val="001102D1"/>
    <w:rsid w:val="00116221"/>
    <w:rsid w:val="00125D65"/>
    <w:rsid w:val="00141641"/>
    <w:rsid w:val="001443C0"/>
    <w:rsid w:val="00151E42"/>
    <w:rsid w:val="00155B2A"/>
    <w:rsid w:val="001601AE"/>
    <w:rsid w:val="00162F6A"/>
    <w:rsid w:val="00162FA7"/>
    <w:rsid w:val="001633DA"/>
    <w:rsid w:val="00164C4C"/>
    <w:rsid w:val="00164E97"/>
    <w:rsid w:val="00167C00"/>
    <w:rsid w:val="00170AE8"/>
    <w:rsid w:val="00171330"/>
    <w:rsid w:val="00171A93"/>
    <w:rsid w:val="00173243"/>
    <w:rsid w:val="00173F52"/>
    <w:rsid w:val="00180620"/>
    <w:rsid w:val="00190C00"/>
    <w:rsid w:val="00192A81"/>
    <w:rsid w:val="001974A9"/>
    <w:rsid w:val="001A1DD9"/>
    <w:rsid w:val="001A2757"/>
    <w:rsid w:val="001A44E8"/>
    <w:rsid w:val="001B1D4B"/>
    <w:rsid w:val="001B583F"/>
    <w:rsid w:val="001B6ADE"/>
    <w:rsid w:val="001C24F2"/>
    <w:rsid w:val="001C2FFC"/>
    <w:rsid w:val="001C4BB2"/>
    <w:rsid w:val="001D0726"/>
    <w:rsid w:val="001D172A"/>
    <w:rsid w:val="001D58AE"/>
    <w:rsid w:val="001E076C"/>
    <w:rsid w:val="001E379D"/>
    <w:rsid w:val="001E3A5D"/>
    <w:rsid w:val="00202E35"/>
    <w:rsid w:val="002117CA"/>
    <w:rsid w:val="0022460E"/>
    <w:rsid w:val="00230DF0"/>
    <w:rsid w:val="002325DE"/>
    <w:rsid w:val="00232F47"/>
    <w:rsid w:val="002418ED"/>
    <w:rsid w:val="002537BD"/>
    <w:rsid w:val="00256331"/>
    <w:rsid w:val="00263EE9"/>
    <w:rsid w:val="00264CB1"/>
    <w:rsid w:val="00264F5D"/>
    <w:rsid w:val="00265070"/>
    <w:rsid w:val="00265FAE"/>
    <w:rsid w:val="0027058C"/>
    <w:rsid w:val="00272687"/>
    <w:rsid w:val="0027358E"/>
    <w:rsid w:val="00281321"/>
    <w:rsid w:val="00284650"/>
    <w:rsid w:val="00297E0F"/>
    <w:rsid w:val="002A1BB8"/>
    <w:rsid w:val="002A4255"/>
    <w:rsid w:val="002B0E3D"/>
    <w:rsid w:val="002B7CE3"/>
    <w:rsid w:val="002C1F2F"/>
    <w:rsid w:val="002C3A3E"/>
    <w:rsid w:val="002C7FBB"/>
    <w:rsid w:val="002E4290"/>
    <w:rsid w:val="002F0521"/>
    <w:rsid w:val="002F1101"/>
    <w:rsid w:val="002F2DFA"/>
    <w:rsid w:val="002F73BE"/>
    <w:rsid w:val="00301A67"/>
    <w:rsid w:val="003027F6"/>
    <w:rsid w:val="00304A88"/>
    <w:rsid w:val="00306819"/>
    <w:rsid w:val="00314C53"/>
    <w:rsid w:val="00315434"/>
    <w:rsid w:val="00315498"/>
    <w:rsid w:val="00315F41"/>
    <w:rsid w:val="0032472C"/>
    <w:rsid w:val="003335A2"/>
    <w:rsid w:val="0033435D"/>
    <w:rsid w:val="0033587D"/>
    <w:rsid w:val="00341EA7"/>
    <w:rsid w:val="00343540"/>
    <w:rsid w:val="00343F70"/>
    <w:rsid w:val="003477FC"/>
    <w:rsid w:val="003567CA"/>
    <w:rsid w:val="00365FC6"/>
    <w:rsid w:val="00366274"/>
    <w:rsid w:val="003667A0"/>
    <w:rsid w:val="003838FB"/>
    <w:rsid w:val="003A0849"/>
    <w:rsid w:val="003A2B5A"/>
    <w:rsid w:val="003A712E"/>
    <w:rsid w:val="003C48C8"/>
    <w:rsid w:val="003C5227"/>
    <w:rsid w:val="003D1A3E"/>
    <w:rsid w:val="003D222B"/>
    <w:rsid w:val="003D4AC7"/>
    <w:rsid w:val="003D4AD7"/>
    <w:rsid w:val="003D4CE1"/>
    <w:rsid w:val="003D4DB2"/>
    <w:rsid w:val="003F03DF"/>
    <w:rsid w:val="003F3BE5"/>
    <w:rsid w:val="003F4625"/>
    <w:rsid w:val="00411189"/>
    <w:rsid w:val="004208A3"/>
    <w:rsid w:val="004219DB"/>
    <w:rsid w:val="00425553"/>
    <w:rsid w:val="00433ED3"/>
    <w:rsid w:val="004343A5"/>
    <w:rsid w:val="00440B90"/>
    <w:rsid w:val="00443181"/>
    <w:rsid w:val="00443410"/>
    <w:rsid w:val="00452E12"/>
    <w:rsid w:val="0045653F"/>
    <w:rsid w:val="00457226"/>
    <w:rsid w:val="004604D2"/>
    <w:rsid w:val="004637D6"/>
    <w:rsid w:val="00465E6F"/>
    <w:rsid w:val="00467D1B"/>
    <w:rsid w:val="004715CC"/>
    <w:rsid w:val="0047304A"/>
    <w:rsid w:val="00480743"/>
    <w:rsid w:val="00486076"/>
    <w:rsid w:val="00487AAD"/>
    <w:rsid w:val="00492B9D"/>
    <w:rsid w:val="0049571B"/>
    <w:rsid w:val="004A0707"/>
    <w:rsid w:val="004A3BA3"/>
    <w:rsid w:val="004A571B"/>
    <w:rsid w:val="004B1042"/>
    <w:rsid w:val="004C144E"/>
    <w:rsid w:val="004D0A5A"/>
    <w:rsid w:val="004E1650"/>
    <w:rsid w:val="004E35A8"/>
    <w:rsid w:val="004E548A"/>
    <w:rsid w:val="004F3660"/>
    <w:rsid w:val="004F437F"/>
    <w:rsid w:val="004F5629"/>
    <w:rsid w:val="005047CD"/>
    <w:rsid w:val="005057E8"/>
    <w:rsid w:val="00507DCD"/>
    <w:rsid w:val="00513A2C"/>
    <w:rsid w:val="005154DF"/>
    <w:rsid w:val="00515D91"/>
    <w:rsid w:val="005218F9"/>
    <w:rsid w:val="00522DBB"/>
    <w:rsid w:val="00525A0C"/>
    <w:rsid w:val="0052748F"/>
    <w:rsid w:val="00527847"/>
    <w:rsid w:val="00527F63"/>
    <w:rsid w:val="005337D3"/>
    <w:rsid w:val="00537E2B"/>
    <w:rsid w:val="00541571"/>
    <w:rsid w:val="00542445"/>
    <w:rsid w:val="0054402F"/>
    <w:rsid w:val="00544D45"/>
    <w:rsid w:val="00545448"/>
    <w:rsid w:val="00550D76"/>
    <w:rsid w:val="00556DBD"/>
    <w:rsid w:val="00562680"/>
    <w:rsid w:val="00563FA3"/>
    <w:rsid w:val="005670EB"/>
    <w:rsid w:val="005702E5"/>
    <w:rsid w:val="005707C6"/>
    <w:rsid w:val="00571B68"/>
    <w:rsid w:val="00573E02"/>
    <w:rsid w:val="0058096A"/>
    <w:rsid w:val="005829EE"/>
    <w:rsid w:val="0059680A"/>
    <w:rsid w:val="005A4E8D"/>
    <w:rsid w:val="005A58A4"/>
    <w:rsid w:val="005A58F6"/>
    <w:rsid w:val="005B1990"/>
    <w:rsid w:val="005C10B7"/>
    <w:rsid w:val="005C1A33"/>
    <w:rsid w:val="005C45FE"/>
    <w:rsid w:val="005C7180"/>
    <w:rsid w:val="005C75DA"/>
    <w:rsid w:val="005D04EA"/>
    <w:rsid w:val="005D4890"/>
    <w:rsid w:val="005D53C4"/>
    <w:rsid w:val="005E46CA"/>
    <w:rsid w:val="005E68EF"/>
    <w:rsid w:val="006026AA"/>
    <w:rsid w:val="00602E6E"/>
    <w:rsid w:val="006040A2"/>
    <w:rsid w:val="006053F5"/>
    <w:rsid w:val="00610C5F"/>
    <w:rsid w:val="0061341A"/>
    <w:rsid w:val="00615F17"/>
    <w:rsid w:val="006177AB"/>
    <w:rsid w:val="00624FDC"/>
    <w:rsid w:val="00627206"/>
    <w:rsid w:val="006273A5"/>
    <w:rsid w:val="00631731"/>
    <w:rsid w:val="0065204F"/>
    <w:rsid w:val="0065621D"/>
    <w:rsid w:val="00661005"/>
    <w:rsid w:val="00661A23"/>
    <w:rsid w:val="00664ACF"/>
    <w:rsid w:val="00665288"/>
    <w:rsid w:val="00666C95"/>
    <w:rsid w:val="006674A7"/>
    <w:rsid w:val="006710E6"/>
    <w:rsid w:val="00671479"/>
    <w:rsid w:val="00673296"/>
    <w:rsid w:val="006865CB"/>
    <w:rsid w:val="00686AB8"/>
    <w:rsid w:val="006917F8"/>
    <w:rsid w:val="00694F1D"/>
    <w:rsid w:val="006973E6"/>
    <w:rsid w:val="006A5F12"/>
    <w:rsid w:val="006A74AB"/>
    <w:rsid w:val="006B0DF5"/>
    <w:rsid w:val="006B2692"/>
    <w:rsid w:val="006B36C9"/>
    <w:rsid w:val="006B546E"/>
    <w:rsid w:val="006C0DD2"/>
    <w:rsid w:val="006C212E"/>
    <w:rsid w:val="006C5135"/>
    <w:rsid w:val="006E5E72"/>
    <w:rsid w:val="006E5F33"/>
    <w:rsid w:val="006F3237"/>
    <w:rsid w:val="00710D0C"/>
    <w:rsid w:val="00713E9E"/>
    <w:rsid w:val="00723E91"/>
    <w:rsid w:val="0072445E"/>
    <w:rsid w:val="0072455B"/>
    <w:rsid w:val="0072480B"/>
    <w:rsid w:val="00731208"/>
    <w:rsid w:val="00735657"/>
    <w:rsid w:val="0074164F"/>
    <w:rsid w:val="00744B95"/>
    <w:rsid w:val="00746CFF"/>
    <w:rsid w:val="007511EC"/>
    <w:rsid w:val="00754B98"/>
    <w:rsid w:val="00760596"/>
    <w:rsid w:val="00770D51"/>
    <w:rsid w:val="007726DC"/>
    <w:rsid w:val="00775A93"/>
    <w:rsid w:val="007769B3"/>
    <w:rsid w:val="00777D19"/>
    <w:rsid w:val="00781F90"/>
    <w:rsid w:val="0079109D"/>
    <w:rsid w:val="007A3D83"/>
    <w:rsid w:val="007B4841"/>
    <w:rsid w:val="007B4C89"/>
    <w:rsid w:val="007B5632"/>
    <w:rsid w:val="007B6C3A"/>
    <w:rsid w:val="007B6F70"/>
    <w:rsid w:val="007C1A73"/>
    <w:rsid w:val="007C4157"/>
    <w:rsid w:val="007D61E5"/>
    <w:rsid w:val="007F4869"/>
    <w:rsid w:val="0080723C"/>
    <w:rsid w:val="00807573"/>
    <w:rsid w:val="00811A0C"/>
    <w:rsid w:val="00821128"/>
    <w:rsid w:val="00821C9F"/>
    <w:rsid w:val="00822234"/>
    <w:rsid w:val="00834CCF"/>
    <w:rsid w:val="00834E33"/>
    <w:rsid w:val="00846971"/>
    <w:rsid w:val="00847ED2"/>
    <w:rsid w:val="00852DDA"/>
    <w:rsid w:val="008713AC"/>
    <w:rsid w:val="0087228B"/>
    <w:rsid w:val="00873B3D"/>
    <w:rsid w:val="008823C5"/>
    <w:rsid w:val="00883BEE"/>
    <w:rsid w:val="0089052C"/>
    <w:rsid w:val="00892A97"/>
    <w:rsid w:val="00894E00"/>
    <w:rsid w:val="008963EF"/>
    <w:rsid w:val="00896845"/>
    <w:rsid w:val="00897F2F"/>
    <w:rsid w:val="008A27D8"/>
    <w:rsid w:val="008A54A8"/>
    <w:rsid w:val="008A62A7"/>
    <w:rsid w:val="008B067F"/>
    <w:rsid w:val="008B1B8C"/>
    <w:rsid w:val="008B3482"/>
    <w:rsid w:val="008B5C4B"/>
    <w:rsid w:val="008B6EB8"/>
    <w:rsid w:val="008B7CF5"/>
    <w:rsid w:val="008C3642"/>
    <w:rsid w:val="008C450B"/>
    <w:rsid w:val="008C7679"/>
    <w:rsid w:val="008D6E01"/>
    <w:rsid w:val="008E1915"/>
    <w:rsid w:val="008E35CC"/>
    <w:rsid w:val="008F37FC"/>
    <w:rsid w:val="008F6F8D"/>
    <w:rsid w:val="009028E7"/>
    <w:rsid w:val="0090356D"/>
    <w:rsid w:val="00911681"/>
    <w:rsid w:val="009139E4"/>
    <w:rsid w:val="00916444"/>
    <w:rsid w:val="0091769C"/>
    <w:rsid w:val="00924C3C"/>
    <w:rsid w:val="00925BB6"/>
    <w:rsid w:val="009317F1"/>
    <w:rsid w:val="009328FE"/>
    <w:rsid w:val="0093425D"/>
    <w:rsid w:val="0093635F"/>
    <w:rsid w:val="00942ECB"/>
    <w:rsid w:val="00947025"/>
    <w:rsid w:val="0095003D"/>
    <w:rsid w:val="0095089E"/>
    <w:rsid w:val="00957287"/>
    <w:rsid w:val="00957C7C"/>
    <w:rsid w:val="00963AE3"/>
    <w:rsid w:val="00964DBC"/>
    <w:rsid w:val="009664E3"/>
    <w:rsid w:val="00980025"/>
    <w:rsid w:val="00980B7F"/>
    <w:rsid w:val="0098399E"/>
    <w:rsid w:val="00984EA7"/>
    <w:rsid w:val="00987D27"/>
    <w:rsid w:val="00991360"/>
    <w:rsid w:val="009A2697"/>
    <w:rsid w:val="009A6104"/>
    <w:rsid w:val="009B1CEB"/>
    <w:rsid w:val="009B292A"/>
    <w:rsid w:val="009B507B"/>
    <w:rsid w:val="009D0CB3"/>
    <w:rsid w:val="009D0D22"/>
    <w:rsid w:val="009D3146"/>
    <w:rsid w:val="009D423E"/>
    <w:rsid w:val="009D6302"/>
    <w:rsid w:val="009D6314"/>
    <w:rsid w:val="009E5741"/>
    <w:rsid w:val="00A02A91"/>
    <w:rsid w:val="00A04846"/>
    <w:rsid w:val="00A0597E"/>
    <w:rsid w:val="00A179FF"/>
    <w:rsid w:val="00A220E4"/>
    <w:rsid w:val="00A22F47"/>
    <w:rsid w:val="00A241AC"/>
    <w:rsid w:val="00A32C43"/>
    <w:rsid w:val="00A40C38"/>
    <w:rsid w:val="00A41F8A"/>
    <w:rsid w:val="00A42DEF"/>
    <w:rsid w:val="00A45552"/>
    <w:rsid w:val="00A45994"/>
    <w:rsid w:val="00A56D7D"/>
    <w:rsid w:val="00A60CEC"/>
    <w:rsid w:val="00A73D1C"/>
    <w:rsid w:val="00A77D9D"/>
    <w:rsid w:val="00A81455"/>
    <w:rsid w:val="00A87244"/>
    <w:rsid w:val="00A9021D"/>
    <w:rsid w:val="00A93A09"/>
    <w:rsid w:val="00AA14A0"/>
    <w:rsid w:val="00AA250A"/>
    <w:rsid w:val="00AA288F"/>
    <w:rsid w:val="00AA6623"/>
    <w:rsid w:val="00AC4AEA"/>
    <w:rsid w:val="00AD2543"/>
    <w:rsid w:val="00AD45FD"/>
    <w:rsid w:val="00AD5156"/>
    <w:rsid w:val="00AE1D46"/>
    <w:rsid w:val="00AE1EAF"/>
    <w:rsid w:val="00AE2628"/>
    <w:rsid w:val="00AF3D34"/>
    <w:rsid w:val="00AF6C79"/>
    <w:rsid w:val="00B02D64"/>
    <w:rsid w:val="00B04A45"/>
    <w:rsid w:val="00B0647D"/>
    <w:rsid w:val="00B07BE1"/>
    <w:rsid w:val="00B119E5"/>
    <w:rsid w:val="00B13638"/>
    <w:rsid w:val="00B227A9"/>
    <w:rsid w:val="00B2311F"/>
    <w:rsid w:val="00B32849"/>
    <w:rsid w:val="00B35BBD"/>
    <w:rsid w:val="00B36C81"/>
    <w:rsid w:val="00B37D4F"/>
    <w:rsid w:val="00B54513"/>
    <w:rsid w:val="00B549BC"/>
    <w:rsid w:val="00B5784C"/>
    <w:rsid w:val="00B65DA8"/>
    <w:rsid w:val="00B73C93"/>
    <w:rsid w:val="00B74DC2"/>
    <w:rsid w:val="00B76C31"/>
    <w:rsid w:val="00B80872"/>
    <w:rsid w:val="00B82765"/>
    <w:rsid w:val="00B828F3"/>
    <w:rsid w:val="00B84C6C"/>
    <w:rsid w:val="00B852C0"/>
    <w:rsid w:val="00B862C0"/>
    <w:rsid w:val="00B938A0"/>
    <w:rsid w:val="00BA0753"/>
    <w:rsid w:val="00BA36A1"/>
    <w:rsid w:val="00BA62C3"/>
    <w:rsid w:val="00BB11DF"/>
    <w:rsid w:val="00BB1367"/>
    <w:rsid w:val="00BB51FA"/>
    <w:rsid w:val="00BB67B2"/>
    <w:rsid w:val="00BB67D1"/>
    <w:rsid w:val="00BC126D"/>
    <w:rsid w:val="00BC15F0"/>
    <w:rsid w:val="00BC5BE5"/>
    <w:rsid w:val="00BD6851"/>
    <w:rsid w:val="00BE1227"/>
    <w:rsid w:val="00BE2807"/>
    <w:rsid w:val="00BE7514"/>
    <w:rsid w:val="00BF3D84"/>
    <w:rsid w:val="00C01503"/>
    <w:rsid w:val="00C05F08"/>
    <w:rsid w:val="00C10DF5"/>
    <w:rsid w:val="00C11822"/>
    <w:rsid w:val="00C21706"/>
    <w:rsid w:val="00C37C73"/>
    <w:rsid w:val="00C45230"/>
    <w:rsid w:val="00C729FF"/>
    <w:rsid w:val="00C806E6"/>
    <w:rsid w:val="00C81E20"/>
    <w:rsid w:val="00C8725A"/>
    <w:rsid w:val="00CA7BB0"/>
    <w:rsid w:val="00CB4750"/>
    <w:rsid w:val="00CB592D"/>
    <w:rsid w:val="00CC47A4"/>
    <w:rsid w:val="00CD5872"/>
    <w:rsid w:val="00CD6B1D"/>
    <w:rsid w:val="00CE4793"/>
    <w:rsid w:val="00CE4CF0"/>
    <w:rsid w:val="00CF165A"/>
    <w:rsid w:val="00CF2C29"/>
    <w:rsid w:val="00D03EAB"/>
    <w:rsid w:val="00D05651"/>
    <w:rsid w:val="00D06B0F"/>
    <w:rsid w:val="00D20D15"/>
    <w:rsid w:val="00D23A06"/>
    <w:rsid w:val="00D3194E"/>
    <w:rsid w:val="00D319BC"/>
    <w:rsid w:val="00D33066"/>
    <w:rsid w:val="00D417EB"/>
    <w:rsid w:val="00D467CE"/>
    <w:rsid w:val="00D47B2A"/>
    <w:rsid w:val="00D53138"/>
    <w:rsid w:val="00D54F9D"/>
    <w:rsid w:val="00D54FEE"/>
    <w:rsid w:val="00D555B8"/>
    <w:rsid w:val="00D60A73"/>
    <w:rsid w:val="00D631BF"/>
    <w:rsid w:val="00D646FB"/>
    <w:rsid w:val="00D66855"/>
    <w:rsid w:val="00D711D8"/>
    <w:rsid w:val="00D7432E"/>
    <w:rsid w:val="00D75240"/>
    <w:rsid w:val="00D81CA0"/>
    <w:rsid w:val="00D8265B"/>
    <w:rsid w:val="00D84E24"/>
    <w:rsid w:val="00D92E9B"/>
    <w:rsid w:val="00D92EBA"/>
    <w:rsid w:val="00D97A5B"/>
    <w:rsid w:val="00DA1FBD"/>
    <w:rsid w:val="00DB3BB2"/>
    <w:rsid w:val="00DB50BE"/>
    <w:rsid w:val="00DB57BC"/>
    <w:rsid w:val="00DC0DAF"/>
    <w:rsid w:val="00DC17F0"/>
    <w:rsid w:val="00DC207C"/>
    <w:rsid w:val="00DD13DB"/>
    <w:rsid w:val="00DD32CD"/>
    <w:rsid w:val="00DD5D00"/>
    <w:rsid w:val="00DF0BE4"/>
    <w:rsid w:val="00DF4C3E"/>
    <w:rsid w:val="00E05459"/>
    <w:rsid w:val="00E0651F"/>
    <w:rsid w:val="00E0767A"/>
    <w:rsid w:val="00E144C6"/>
    <w:rsid w:val="00E14AC0"/>
    <w:rsid w:val="00E20DCD"/>
    <w:rsid w:val="00E24E9B"/>
    <w:rsid w:val="00E27F87"/>
    <w:rsid w:val="00E3759B"/>
    <w:rsid w:val="00E40B96"/>
    <w:rsid w:val="00E440CC"/>
    <w:rsid w:val="00E54597"/>
    <w:rsid w:val="00E6319F"/>
    <w:rsid w:val="00E641EB"/>
    <w:rsid w:val="00E653F7"/>
    <w:rsid w:val="00E671FB"/>
    <w:rsid w:val="00E70132"/>
    <w:rsid w:val="00E86917"/>
    <w:rsid w:val="00E875FB"/>
    <w:rsid w:val="00E903EF"/>
    <w:rsid w:val="00E946FB"/>
    <w:rsid w:val="00E95198"/>
    <w:rsid w:val="00E95ACD"/>
    <w:rsid w:val="00EA10B4"/>
    <w:rsid w:val="00EC4377"/>
    <w:rsid w:val="00EC7FED"/>
    <w:rsid w:val="00ED14F0"/>
    <w:rsid w:val="00ED7C5A"/>
    <w:rsid w:val="00EE1930"/>
    <w:rsid w:val="00EE36D2"/>
    <w:rsid w:val="00EE477B"/>
    <w:rsid w:val="00EE7E78"/>
    <w:rsid w:val="00EF4A5E"/>
    <w:rsid w:val="00EF5B34"/>
    <w:rsid w:val="00F03C00"/>
    <w:rsid w:val="00F10135"/>
    <w:rsid w:val="00F133C3"/>
    <w:rsid w:val="00F2188D"/>
    <w:rsid w:val="00F261A2"/>
    <w:rsid w:val="00F34D00"/>
    <w:rsid w:val="00F42349"/>
    <w:rsid w:val="00F43D3B"/>
    <w:rsid w:val="00F4430B"/>
    <w:rsid w:val="00F565A1"/>
    <w:rsid w:val="00F614E1"/>
    <w:rsid w:val="00F64362"/>
    <w:rsid w:val="00F6549D"/>
    <w:rsid w:val="00F70BAB"/>
    <w:rsid w:val="00F70FB3"/>
    <w:rsid w:val="00F813B4"/>
    <w:rsid w:val="00F82A1A"/>
    <w:rsid w:val="00F91EF0"/>
    <w:rsid w:val="00F94BF6"/>
    <w:rsid w:val="00F96CC0"/>
    <w:rsid w:val="00FA20CB"/>
    <w:rsid w:val="00FB2179"/>
    <w:rsid w:val="00FB576C"/>
    <w:rsid w:val="00FB770E"/>
    <w:rsid w:val="00FC0D2D"/>
    <w:rsid w:val="00FC0E33"/>
    <w:rsid w:val="00FD0203"/>
    <w:rsid w:val="00FD11AA"/>
    <w:rsid w:val="00FD4659"/>
    <w:rsid w:val="00FD7079"/>
    <w:rsid w:val="00FE174A"/>
    <w:rsid w:val="00FE63C9"/>
    <w:rsid w:val="00FF657B"/>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BAE6E"/>
  <w15:chartTrackingRefBased/>
  <w15:docId w15:val="{2CA39181-5933-AE48-8065-8E2B167B3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imes New Roman" w:eastAsiaTheme="minorHAnsi" w:hAnsi="Times New Roman" w:cs="Times New Roman"/>
        <w:sz w:val="24"/>
        <w:szCs w:val="24"/>
        <w:lang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813B4"/>
    <w:rPr>
      <w:rFonts w:eastAsia="Times New Roman"/>
      <w:lang w:val="en-US" w:eastAsia="en-GB"/>
    </w:rPr>
  </w:style>
  <w:style w:type="paragraph" w:styleId="Heading1">
    <w:name w:val="heading 1"/>
    <w:basedOn w:val="Normal"/>
    <w:next w:val="Normal"/>
    <w:link w:val="Heading1Char"/>
    <w:uiPriority w:val="9"/>
    <w:qFormat/>
    <w:rsid w:val="0098399E"/>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13B4"/>
    <w:pPr>
      <w:keepNext/>
      <w:keepLines/>
      <w:spacing w:after="60"/>
    </w:pPr>
    <w:rPr>
      <w:sz w:val="52"/>
      <w:szCs w:val="52"/>
    </w:rPr>
  </w:style>
  <w:style w:type="character" w:customStyle="1" w:styleId="TitleChar">
    <w:name w:val="Title Char"/>
    <w:basedOn w:val="DefaultParagraphFont"/>
    <w:link w:val="Title"/>
    <w:uiPriority w:val="10"/>
    <w:rsid w:val="00F813B4"/>
    <w:rPr>
      <w:rFonts w:eastAsia="Times New Roman"/>
      <w:sz w:val="52"/>
      <w:szCs w:val="52"/>
      <w:lang w:eastAsia="en-GB"/>
    </w:rPr>
  </w:style>
  <w:style w:type="character" w:styleId="CommentReference">
    <w:name w:val="annotation reference"/>
    <w:basedOn w:val="DefaultParagraphFont"/>
    <w:uiPriority w:val="99"/>
    <w:semiHidden/>
    <w:unhideWhenUsed/>
    <w:rsid w:val="00D53138"/>
    <w:rPr>
      <w:sz w:val="16"/>
      <w:szCs w:val="16"/>
    </w:rPr>
  </w:style>
  <w:style w:type="paragraph" w:styleId="CommentText">
    <w:name w:val="annotation text"/>
    <w:basedOn w:val="Normal"/>
    <w:link w:val="CommentTextChar"/>
    <w:uiPriority w:val="99"/>
    <w:unhideWhenUsed/>
    <w:rsid w:val="00D53138"/>
    <w:rPr>
      <w:sz w:val="20"/>
      <w:szCs w:val="20"/>
    </w:rPr>
  </w:style>
  <w:style w:type="character" w:customStyle="1" w:styleId="CommentTextChar">
    <w:name w:val="Comment Text Char"/>
    <w:basedOn w:val="DefaultParagraphFont"/>
    <w:link w:val="CommentText"/>
    <w:uiPriority w:val="99"/>
    <w:rsid w:val="00D53138"/>
    <w:rPr>
      <w:rFonts w:eastAsia="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D53138"/>
    <w:rPr>
      <w:b/>
      <w:bCs/>
    </w:rPr>
  </w:style>
  <w:style w:type="character" w:customStyle="1" w:styleId="CommentSubjectChar">
    <w:name w:val="Comment Subject Char"/>
    <w:basedOn w:val="CommentTextChar"/>
    <w:link w:val="CommentSubject"/>
    <w:uiPriority w:val="99"/>
    <w:semiHidden/>
    <w:rsid w:val="00D53138"/>
    <w:rPr>
      <w:rFonts w:eastAsia="Times New Roman"/>
      <w:b/>
      <w:bCs/>
      <w:sz w:val="20"/>
      <w:szCs w:val="20"/>
      <w:lang w:eastAsia="en-GB"/>
    </w:rPr>
  </w:style>
  <w:style w:type="character" w:styleId="PlaceholderText">
    <w:name w:val="Placeholder Text"/>
    <w:basedOn w:val="DefaultParagraphFont"/>
    <w:uiPriority w:val="99"/>
    <w:semiHidden/>
    <w:rsid w:val="00DC207C"/>
    <w:rPr>
      <w:color w:val="808080"/>
    </w:rPr>
  </w:style>
  <w:style w:type="character" w:styleId="Hyperlink">
    <w:name w:val="Hyperlink"/>
    <w:basedOn w:val="DefaultParagraphFont"/>
    <w:uiPriority w:val="99"/>
    <w:unhideWhenUsed/>
    <w:rsid w:val="00B938A0"/>
    <w:rPr>
      <w:color w:val="0563C1" w:themeColor="hyperlink"/>
      <w:u w:val="single"/>
    </w:rPr>
  </w:style>
  <w:style w:type="character" w:customStyle="1" w:styleId="Heading1Char">
    <w:name w:val="Heading 1 Char"/>
    <w:basedOn w:val="DefaultParagraphFont"/>
    <w:link w:val="Heading1"/>
    <w:uiPriority w:val="9"/>
    <w:rsid w:val="0098399E"/>
    <w:rPr>
      <w:rFonts w:eastAsia="Times New Roman"/>
      <w:sz w:val="40"/>
      <w:szCs w:val="40"/>
      <w:lang w:val="en-US" w:eastAsia="en-GB"/>
    </w:rPr>
  </w:style>
  <w:style w:type="paragraph" w:styleId="Bibliography">
    <w:name w:val="Bibliography"/>
    <w:basedOn w:val="Normal"/>
    <w:next w:val="Normal"/>
    <w:uiPriority w:val="37"/>
    <w:unhideWhenUsed/>
    <w:rsid w:val="005057E8"/>
    <w:pPr>
      <w:tabs>
        <w:tab w:val="left" w:pos="260"/>
      </w:tabs>
      <w:spacing w:after="240"/>
      <w:ind w:left="264" w:hanging="264"/>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15562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theme" Target="theme/theme1.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microsoft.com/office/2011/relationships/people" Target="people.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27</Pages>
  <Words>5921</Words>
  <Characters>31382</Characters>
  <Application>Microsoft Office Word</Application>
  <DocSecurity>4</DocSecurity>
  <Lines>261</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Michele Casini</cp:lastModifiedBy>
  <cp:revision>2</cp:revision>
  <dcterms:created xsi:type="dcterms:W3CDTF">2022-08-30T10:13:00Z</dcterms:created>
  <dcterms:modified xsi:type="dcterms:W3CDTF">2022-08-30T10:13:00Z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zotero-version="6.0.9"&gt;&lt;session id="IDdgLyjc"/&gt;&lt;style id="http://www.zotero.org/styles/proceedings-of-the-royal-society-b" hasBibliography="1" bibliographyStyleHasBeenSet="1"/&gt;&lt;prefs&gt;&lt;pref name="fieldType" value="Field"/&gt;&lt;/prefs&gt;&lt;/d</vt:lpwstr>
  </property>
  <property fmtid="{D5CDD505-2E9C-101B-9397-08002B2CF9AE}" pid="3" name="ZOTERO_PREF_2">
    <vt:lpwstr>ata&gt;</vt:lpwstr>
  </property>
</Properties>
</file>